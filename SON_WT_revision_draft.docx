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9AC5FA" w14:textId="77777777" w:rsidR="00C47277" w:rsidRDefault="00C47277" w:rsidP="006C07ED">
      <w:pPr>
        <w:pStyle w:val="paragraph"/>
        <w:spacing w:before="0" w:beforeAutospacing="0" w:after="0" w:afterAutospacing="0"/>
        <w:ind w:firstLine="720"/>
        <w:contextualSpacing/>
        <w:mirrorIndents/>
        <w:textAlignment w:val="baseline"/>
        <w:rPr>
          <w:color w:val="00000A"/>
        </w:rPr>
      </w:pPr>
      <w:r>
        <w:rPr>
          <w:rStyle w:val="normaltextrun"/>
          <w:b/>
          <w:bCs/>
          <w:color w:val="00000A"/>
          <w:sz w:val="28"/>
          <w:szCs w:val="28"/>
        </w:rPr>
        <w:t>Clustering Analysis of Autumn Weather Regimes in the Northeast U.S.</w:t>
      </w:r>
      <w:r>
        <w:rPr>
          <w:rStyle w:val="eop"/>
          <w:color w:val="00000A"/>
          <w:sz w:val="28"/>
          <w:szCs w:val="28"/>
        </w:rPr>
        <w:t> </w:t>
      </w:r>
    </w:p>
    <w:p w14:paraId="2BAA00AE"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33E8EC9A"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color w:val="00000A"/>
        </w:rPr>
        <w:t>David Coe*</w:t>
      </w:r>
      <w:r>
        <w:rPr>
          <w:rStyle w:val="eop"/>
          <w:color w:val="00000A"/>
        </w:rPr>
        <w:t> </w:t>
      </w:r>
    </w:p>
    <w:p w14:paraId="09C99E2D"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Department of Environmental, Earth, and Atmospheric Sciences,</w:t>
      </w:r>
      <w:r>
        <w:rPr>
          <w:rStyle w:val="eop"/>
          <w:color w:val="00000A"/>
        </w:rPr>
        <w:t> </w:t>
      </w:r>
    </w:p>
    <w:p w14:paraId="16C5C9BD"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University of Massachusetts Lowell, Lowell, United States</w:t>
      </w:r>
      <w:r>
        <w:rPr>
          <w:rStyle w:val="eop"/>
          <w:color w:val="00000A"/>
        </w:rPr>
        <w:t> </w:t>
      </w:r>
    </w:p>
    <w:p w14:paraId="3CD923A3"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71390518"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color w:val="00000A"/>
        </w:rPr>
        <w:t>Mathew Barlow</w:t>
      </w:r>
      <w:r>
        <w:rPr>
          <w:rStyle w:val="eop"/>
          <w:color w:val="00000A"/>
        </w:rPr>
        <w:t> </w:t>
      </w:r>
    </w:p>
    <w:p w14:paraId="3385649A"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Department of Environmental, Earth, and Atmospheric Sciences,</w:t>
      </w:r>
      <w:r>
        <w:rPr>
          <w:rStyle w:val="eop"/>
          <w:color w:val="00000A"/>
        </w:rPr>
        <w:t> </w:t>
      </w:r>
    </w:p>
    <w:p w14:paraId="1F713D97"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University of Massachusetts Lowell, Lowell, United States</w:t>
      </w:r>
      <w:r>
        <w:rPr>
          <w:rStyle w:val="eop"/>
          <w:color w:val="00000A"/>
        </w:rPr>
        <w:t> </w:t>
      </w:r>
    </w:p>
    <w:p w14:paraId="565494EF"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05E26ED1"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color w:val="00000A"/>
        </w:rPr>
        <w:t xml:space="preserve">Laurie </w:t>
      </w:r>
      <w:r>
        <w:rPr>
          <w:rStyle w:val="spellingerror"/>
          <w:color w:val="00000A"/>
        </w:rPr>
        <w:t>Agel</w:t>
      </w:r>
      <w:r>
        <w:rPr>
          <w:rStyle w:val="eop"/>
          <w:color w:val="00000A"/>
        </w:rPr>
        <w:t> </w:t>
      </w:r>
    </w:p>
    <w:p w14:paraId="5AC2012B"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Department of Environmental, Earth, and Atmospheric Sciences,</w:t>
      </w:r>
      <w:r>
        <w:rPr>
          <w:rStyle w:val="eop"/>
          <w:color w:val="00000A"/>
        </w:rPr>
        <w:t> </w:t>
      </w:r>
    </w:p>
    <w:p w14:paraId="5FB3C621"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University of Massachusetts Lowell, Lowell, United States</w:t>
      </w:r>
      <w:r>
        <w:rPr>
          <w:rStyle w:val="eop"/>
          <w:color w:val="00000A"/>
        </w:rPr>
        <w:t> </w:t>
      </w:r>
    </w:p>
    <w:p w14:paraId="0EC4D554"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3038BC3A"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color w:val="00000A"/>
        </w:rPr>
        <w:t>Frank Colby</w:t>
      </w:r>
      <w:r>
        <w:rPr>
          <w:rStyle w:val="eop"/>
          <w:color w:val="00000A"/>
        </w:rPr>
        <w:t> </w:t>
      </w:r>
    </w:p>
    <w:p w14:paraId="0B99C634"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Department of Environmental, Earth, and Atmospheric Sciences,</w:t>
      </w:r>
      <w:r>
        <w:rPr>
          <w:rStyle w:val="eop"/>
          <w:color w:val="00000A"/>
        </w:rPr>
        <w:t> </w:t>
      </w:r>
    </w:p>
    <w:p w14:paraId="25557728"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University of Massachusetts Lowell, Lowell, United States</w:t>
      </w:r>
      <w:r>
        <w:rPr>
          <w:rStyle w:val="eop"/>
          <w:color w:val="00000A"/>
        </w:rPr>
        <w:t> </w:t>
      </w:r>
    </w:p>
    <w:p w14:paraId="5AC91132"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6EA598EE"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color w:val="00000A"/>
        </w:rPr>
        <w:t>Christopher Skinner</w:t>
      </w:r>
      <w:r>
        <w:rPr>
          <w:rStyle w:val="eop"/>
          <w:color w:val="00000A"/>
        </w:rPr>
        <w:t> </w:t>
      </w:r>
    </w:p>
    <w:p w14:paraId="61E8E6A2"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Department of Environmental, Earth, and Atmospheric Sciences,</w:t>
      </w:r>
      <w:r>
        <w:rPr>
          <w:rStyle w:val="eop"/>
          <w:color w:val="00000A"/>
        </w:rPr>
        <w:t> </w:t>
      </w:r>
    </w:p>
    <w:p w14:paraId="3EE4BE93"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University of Massachusetts Lowell, Lowell, United States</w:t>
      </w:r>
      <w:r>
        <w:rPr>
          <w:rStyle w:val="eop"/>
          <w:color w:val="00000A"/>
        </w:rPr>
        <w:t> </w:t>
      </w:r>
    </w:p>
    <w:p w14:paraId="686FF28E"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29B913AB"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color w:val="00000A"/>
        </w:rPr>
        <w:t>Jian-Hua Qian</w:t>
      </w:r>
      <w:r>
        <w:rPr>
          <w:rStyle w:val="eop"/>
          <w:color w:val="00000A"/>
        </w:rPr>
        <w:t> </w:t>
      </w:r>
    </w:p>
    <w:p w14:paraId="3C34580B"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Department of Atmospheric Sciences, </w:t>
      </w:r>
      <w:r>
        <w:rPr>
          <w:rStyle w:val="eop"/>
          <w:color w:val="00000A"/>
        </w:rPr>
        <w:t> </w:t>
      </w:r>
    </w:p>
    <w:p w14:paraId="3F227E6E"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normaltextrun"/>
          <w:i/>
          <w:iCs/>
          <w:color w:val="00000A"/>
        </w:rPr>
        <w:t>National Taiwan University</w:t>
      </w:r>
      <w:r>
        <w:rPr>
          <w:rStyle w:val="eop"/>
          <w:color w:val="00000A"/>
        </w:rPr>
        <w:t> </w:t>
      </w:r>
    </w:p>
    <w:p w14:paraId="29591309" w14:textId="77777777" w:rsidR="00C47277" w:rsidRDefault="00C47277" w:rsidP="006C07ED">
      <w:pPr>
        <w:pStyle w:val="paragraph"/>
        <w:spacing w:before="0" w:beforeAutospacing="0" w:after="0" w:afterAutospacing="0"/>
        <w:ind w:firstLine="720"/>
        <w:contextualSpacing/>
        <w:mirrorIndents/>
        <w:jc w:val="center"/>
        <w:textAlignment w:val="baseline"/>
        <w:rPr>
          <w:color w:val="00000A"/>
        </w:rPr>
      </w:pPr>
      <w:r>
        <w:rPr>
          <w:rStyle w:val="eop"/>
          <w:color w:val="00000A"/>
        </w:rPr>
        <w:t> </w:t>
      </w:r>
    </w:p>
    <w:p w14:paraId="593C0846" w14:textId="77777777" w:rsidR="00C47277" w:rsidRDefault="00C47277" w:rsidP="006C07ED">
      <w:pPr>
        <w:pStyle w:val="paragraph"/>
        <w:spacing w:before="0" w:beforeAutospacing="0" w:after="0" w:afterAutospacing="0"/>
        <w:ind w:firstLine="720"/>
        <w:contextualSpacing/>
        <w:mirrorIndents/>
        <w:jc w:val="both"/>
        <w:textAlignment w:val="baseline"/>
        <w:rPr>
          <w:color w:val="00000A"/>
        </w:rPr>
      </w:pPr>
      <w:r>
        <w:rPr>
          <w:rStyle w:val="eop"/>
          <w:color w:val="00000A"/>
        </w:rPr>
        <w:t> </w:t>
      </w:r>
    </w:p>
    <w:p w14:paraId="43F1D4EE"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2C8D2AB3"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0C846A80"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2FF74A6A"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25B6AAD8"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21107520"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38412333"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10F35C54"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22CC7F8C"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3CE8E8CB"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7A314590"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4ECB6BFC"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3427FF6A"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1FBF44AB"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16273F53" w14:textId="77777777" w:rsidR="00B2104D" w:rsidRDefault="00B2104D" w:rsidP="006C07ED">
      <w:pPr>
        <w:pStyle w:val="paragraph"/>
        <w:spacing w:before="0" w:beforeAutospacing="0" w:after="0" w:afterAutospacing="0"/>
        <w:contextualSpacing/>
        <w:mirrorIndents/>
        <w:jc w:val="both"/>
        <w:textAlignment w:val="baseline"/>
        <w:rPr>
          <w:rStyle w:val="normaltextrun"/>
          <w:b/>
          <w:bCs/>
          <w:color w:val="00000A"/>
        </w:rPr>
      </w:pPr>
    </w:p>
    <w:p w14:paraId="6F16549F" w14:textId="1A990361" w:rsidR="00C47277" w:rsidRDefault="00B2104D" w:rsidP="006C07ED">
      <w:pPr>
        <w:pStyle w:val="paragraph"/>
        <w:spacing w:before="0" w:beforeAutospacing="0" w:after="0" w:afterAutospacing="0"/>
        <w:contextualSpacing/>
        <w:mirrorIndents/>
        <w:jc w:val="both"/>
        <w:textAlignment w:val="baseline"/>
        <w:rPr>
          <w:color w:val="00000A"/>
        </w:rPr>
      </w:pPr>
      <w:r>
        <w:rPr>
          <w:rStyle w:val="normaltextrun"/>
          <w:b/>
          <w:bCs/>
          <w:color w:val="00000A"/>
        </w:rPr>
        <w:t>*</w:t>
      </w:r>
      <w:r w:rsidR="00C47277">
        <w:rPr>
          <w:rStyle w:val="normaltextrun"/>
          <w:b/>
          <w:bCs/>
          <w:color w:val="00000A"/>
        </w:rPr>
        <w:t>Corresponding author address:</w:t>
      </w:r>
      <w:r w:rsidR="00C47277">
        <w:rPr>
          <w:rStyle w:val="normaltextrun"/>
          <w:color w:val="00000A"/>
        </w:rPr>
        <w:t xml:space="preserve"> David W Coe, Department of Environmental, Earth, and Atmospheric Sciences, University of Massachusetts Lowell, One University Avenue, Lowell, MA 01854.</w:t>
      </w:r>
      <w:r w:rsidR="00C47277">
        <w:rPr>
          <w:rStyle w:val="eop"/>
          <w:color w:val="00000A"/>
        </w:rPr>
        <w:t> </w:t>
      </w:r>
    </w:p>
    <w:p w14:paraId="46B946E1" w14:textId="77777777" w:rsidR="00C47277" w:rsidRDefault="00C47277" w:rsidP="006C07ED">
      <w:pPr>
        <w:pStyle w:val="paragraph"/>
        <w:spacing w:before="0" w:beforeAutospacing="0" w:after="0" w:afterAutospacing="0"/>
        <w:contextualSpacing/>
        <w:mirrorIndents/>
        <w:jc w:val="both"/>
        <w:textAlignment w:val="baseline"/>
        <w:rPr>
          <w:color w:val="00000A"/>
        </w:rPr>
      </w:pPr>
      <w:r>
        <w:rPr>
          <w:rStyle w:val="normaltextrun"/>
          <w:b/>
          <w:bCs/>
          <w:color w:val="00000A"/>
        </w:rPr>
        <w:t>E-mail:</w:t>
      </w:r>
      <w:r>
        <w:rPr>
          <w:rStyle w:val="normaltextrun"/>
          <w:color w:val="00000A"/>
        </w:rPr>
        <w:t xml:space="preserve"> David_Coe@uml.edu</w:t>
      </w:r>
      <w:r>
        <w:rPr>
          <w:rStyle w:val="eop"/>
          <w:color w:val="00000A"/>
        </w:rPr>
        <w:t> </w:t>
      </w:r>
    </w:p>
    <w:p w14:paraId="4AE9D8F2" w14:textId="41449A75" w:rsidR="00C47277" w:rsidRDefault="00C47277" w:rsidP="00B2104D">
      <w:pPr>
        <w:pStyle w:val="paragraph"/>
        <w:spacing w:after="0" w:afterAutospacing="0" w:line="480" w:lineRule="auto"/>
        <w:ind w:firstLine="720"/>
        <w:contextualSpacing/>
        <w:mirrorIndents/>
        <w:jc w:val="center"/>
        <w:textAlignment w:val="baseline"/>
        <w:rPr>
          <w:color w:val="00000A"/>
        </w:rPr>
      </w:pPr>
      <w:r>
        <w:rPr>
          <w:rStyle w:val="normaltextrun"/>
          <w:color w:val="00000A"/>
          <w:sz w:val="28"/>
          <w:szCs w:val="28"/>
        </w:rPr>
        <w:lastRenderedPageBreak/>
        <w:t>ABSTRACT</w:t>
      </w:r>
    </w:p>
    <w:p w14:paraId="0834ABA3" w14:textId="48C815B0"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A k-means clustering method is applied to daily ERA5 500-hPa height, MSLP, and 850-hPa wind data to identify characteristic Weather Types (WTs) for Sep-Nov from 1979-2018 over the Northeast U.S. The resulting circulation clusters are analyzed in terms of their structure, frequency of occurrence throughout the season,</w:t>
      </w:r>
      <w:r w:rsidR="00665112">
        <w:rPr>
          <w:rStyle w:val="normaltextrun"/>
          <w:color w:val="00000A"/>
        </w:rPr>
        <w:t xml:space="preserve"> </w:t>
      </w:r>
      <w:del w:id="0" w:author="Coe, David W" w:date="2020-12-09T10:26:00Z">
        <w:r w:rsidR="00665112" w:rsidDel="00E742B2">
          <w:rPr>
            <w:rStyle w:val="normaltextrun"/>
            <w:color w:val="00000A"/>
          </w:rPr>
          <w:delText>and</w:delText>
        </w:r>
        <w:r w:rsidDel="00E742B2">
          <w:rPr>
            <w:rStyle w:val="normaltextrun"/>
            <w:color w:val="00000A"/>
          </w:rPr>
          <w:delText xml:space="preserve"> </w:delText>
        </w:r>
      </w:del>
      <w:r>
        <w:rPr>
          <w:rStyle w:val="normaltextrun"/>
          <w:color w:val="00000A"/>
        </w:rPr>
        <w:t>typical progressions between clusters</w:t>
      </w:r>
      <w:ins w:id="1" w:author="Coe, David W" w:date="2020-12-09T10:26:00Z">
        <w:r w:rsidR="00E742B2">
          <w:rPr>
            <w:rStyle w:val="normaltextrun"/>
            <w:color w:val="00000A"/>
          </w:rPr>
          <w:t>, precipitation and temperature characteristics, and relation to teleconnections</w:t>
        </w:r>
      </w:ins>
      <w:r>
        <w:rPr>
          <w:rStyle w:val="normaltextrun"/>
          <w:color w:val="00000A"/>
        </w:rPr>
        <w:t xml:space="preserve">. The clusters </w:t>
      </w:r>
      <w:r w:rsidR="00665112">
        <w:rPr>
          <w:rStyle w:val="normaltextrun"/>
          <w:color w:val="00000A"/>
        </w:rPr>
        <w:t>are</w:t>
      </w:r>
      <w:r>
        <w:rPr>
          <w:rStyle w:val="normaltextrun"/>
          <w:color w:val="00000A"/>
        </w:rPr>
        <w:t xml:space="preserve"> then used to make a circulation-based distinction between early and late autumn.</w:t>
      </w:r>
      <w:r>
        <w:rPr>
          <w:rStyle w:val="eop"/>
          <w:color w:val="00000A"/>
        </w:rPr>
        <w:t> </w:t>
      </w:r>
    </w:p>
    <w:p w14:paraId="67A93905" w14:textId="5A54253F"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 xml:space="preserve">Seven WTs </w:t>
      </w:r>
      <w:r w:rsidR="00665112">
        <w:rPr>
          <w:rStyle w:val="normaltextrun"/>
          <w:color w:val="00000A"/>
        </w:rPr>
        <w:t xml:space="preserve">are </w:t>
      </w:r>
      <w:r>
        <w:rPr>
          <w:rStyle w:val="normaltextrun"/>
          <w:color w:val="00000A"/>
        </w:rPr>
        <w:t>identified for the autumn season</w:t>
      </w:r>
      <w:del w:id="2" w:author="Coe, David W" w:date="2020-12-09T15:38:00Z">
        <w:r w:rsidDel="00672AA4">
          <w:rPr>
            <w:rStyle w:val="normaltextrun"/>
            <w:color w:val="00000A"/>
          </w:rPr>
          <w:delText>: WTs 1 and 2 feature a weak upper-level trough, WTs 3 and 4 have a strong upper-level trough, WTs 5 and 6 feature a strong upper-level ridge, and WT7 shows a weak upper-level ridge with surface high pressure over the region.</w:delText>
        </w:r>
      </w:del>
      <w:ins w:id="3" w:author="Coe, David W" w:date="2020-12-09T15:38:00Z">
        <w:r w:rsidR="00672AA4">
          <w:rPr>
            <w:rStyle w:val="normaltextrun"/>
            <w:color w:val="00000A"/>
          </w:rPr>
          <w:t>:</w:t>
        </w:r>
      </w:ins>
      <w:ins w:id="4" w:author="Coe, David W" w:date="2020-12-09T15:39:00Z">
        <w:r w:rsidR="00672AA4">
          <w:rPr>
            <w:rStyle w:val="normaltextrun"/>
            <w:color w:val="00000A"/>
          </w:rPr>
          <w:t xml:space="preserve"> Ridge-Trough pattern (WTs 1, 4, and 7)</w:t>
        </w:r>
      </w:ins>
      <w:ins w:id="5" w:author="Coe, David W" w:date="2020-12-09T15:40:00Z">
        <w:r w:rsidR="00672AA4">
          <w:rPr>
            <w:rStyle w:val="normaltextrun"/>
            <w:color w:val="00000A"/>
          </w:rPr>
          <w:t>, Maritime Trough pattern (WT2), Midwestern Trough (WTs 3 and 5), and Strong Rid</w:t>
        </w:r>
      </w:ins>
      <w:ins w:id="6" w:author="Coe, David W" w:date="2020-12-09T15:41:00Z">
        <w:r w:rsidR="00672AA4">
          <w:rPr>
            <w:rStyle w:val="normaltextrun"/>
            <w:color w:val="00000A"/>
          </w:rPr>
          <w:t>ge (WT6). The Midwestern Troughs are likely to have precipitation and it is likely to be ext</w:t>
        </w:r>
      </w:ins>
      <w:ins w:id="7" w:author="Coe, David W" w:date="2020-12-09T15:42:00Z">
        <w:r w:rsidR="00672AA4">
          <w:rPr>
            <w:rStyle w:val="normaltextrun"/>
            <w:color w:val="00000A"/>
          </w:rPr>
          <w:t>reme. The Strong Ridge is likely to coincide with a heat wave day.</w:t>
        </w:r>
      </w:ins>
      <w:ins w:id="8" w:author="Coe, David W" w:date="2020-12-09T15:41:00Z">
        <w:r w:rsidR="00672AA4">
          <w:rPr>
            <w:rStyle w:val="normaltextrun"/>
            <w:color w:val="00000A"/>
          </w:rPr>
          <w:t xml:space="preserve"> </w:t>
        </w:r>
      </w:ins>
      <w:del w:id="9" w:author="Coe, David W" w:date="2020-12-09T15:41:00Z">
        <w:r w:rsidDel="00672AA4">
          <w:rPr>
            <w:rStyle w:val="normaltextrun"/>
            <w:color w:val="00000A"/>
          </w:rPr>
          <w:delText xml:space="preserve"> </w:delText>
        </w:r>
      </w:del>
      <w:del w:id="10" w:author="Coe, David W" w:date="2020-12-09T15:42:00Z">
        <w:r w:rsidDel="00672AA4">
          <w:rPr>
            <w:rStyle w:val="normaltextrun"/>
            <w:color w:val="00000A"/>
          </w:rPr>
          <w:delText>Three</w:delText>
        </w:r>
      </w:del>
      <w:ins w:id="11" w:author="Coe, David W" w:date="2020-12-09T15:42:00Z">
        <w:r w:rsidR="00672AA4">
          <w:rPr>
            <w:rStyle w:val="normaltextrun"/>
            <w:color w:val="00000A"/>
          </w:rPr>
          <w:t>Two</w:t>
        </w:r>
      </w:ins>
      <w:r>
        <w:rPr>
          <w:rStyle w:val="normaltextrun"/>
          <w:color w:val="00000A"/>
        </w:rPr>
        <w:t xml:space="preserve"> main sequences of typical progressions between the circulation clusters emerge: 1) A sequence in September, defined by </w:t>
      </w:r>
      <w:del w:id="12" w:author="Coe, David W" w:date="2020-12-09T15:43:00Z">
        <w:r w:rsidDel="00672AA4">
          <w:rPr>
            <w:rStyle w:val="normaltextrun"/>
            <w:color w:val="00000A"/>
          </w:rPr>
          <w:delText>WT1-WT</w:delText>
        </w:r>
      </w:del>
      <w:del w:id="13" w:author="Coe, David W" w:date="2020-12-09T15:42:00Z">
        <w:r w:rsidDel="00672AA4">
          <w:rPr>
            <w:rStyle w:val="normaltextrun"/>
            <w:color w:val="00000A"/>
          </w:rPr>
          <w:delText>6</w:delText>
        </w:r>
      </w:del>
      <w:del w:id="14" w:author="Coe, David W" w:date="2020-12-09T15:43:00Z">
        <w:r w:rsidDel="00672AA4">
          <w:rPr>
            <w:rStyle w:val="normaltextrun"/>
            <w:color w:val="00000A"/>
          </w:rPr>
          <w:delText>-WT</w:delText>
        </w:r>
      </w:del>
      <w:ins w:id="15" w:author="Coe, David W" w:date="2020-12-09T15:42:00Z">
        <w:r w:rsidR="00672AA4">
          <w:rPr>
            <w:rStyle w:val="normaltextrun"/>
            <w:color w:val="00000A"/>
          </w:rPr>
          <w:t xml:space="preserve">Maritime Trough </w:t>
        </w:r>
      </w:ins>
      <w:ins w:id="16" w:author="Coe, David W" w:date="2020-12-09T15:43:00Z">
        <w:r w:rsidR="00672AA4">
          <w:rPr>
            <w:rStyle w:val="normaltextrun"/>
            <w:color w:val="00000A"/>
          </w:rPr>
          <w:t>–</w:t>
        </w:r>
      </w:ins>
      <w:ins w:id="17" w:author="Coe, David W" w:date="2020-12-09T15:42:00Z">
        <w:r w:rsidR="00672AA4">
          <w:rPr>
            <w:rStyle w:val="normaltextrun"/>
            <w:color w:val="00000A"/>
          </w:rPr>
          <w:t xml:space="preserve"> </w:t>
        </w:r>
      </w:ins>
      <w:ins w:id="18" w:author="Coe, David W" w:date="2020-12-09T15:43:00Z">
        <w:r w:rsidR="00672AA4">
          <w:rPr>
            <w:rStyle w:val="normaltextrun"/>
            <w:color w:val="00000A"/>
          </w:rPr>
          <w:t>Strong Ridge</w:t>
        </w:r>
        <w:r w:rsidR="00822F4E">
          <w:rPr>
            <w:rStyle w:val="normaltextrun"/>
            <w:color w:val="00000A"/>
          </w:rPr>
          <w:t xml:space="preserve"> – Midwestern Trough</w:t>
        </w:r>
      </w:ins>
      <w:ins w:id="19" w:author="Coe, David W" w:date="2020-12-09T15:44:00Z">
        <w:r w:rsidR="00822F4E">
          <w:rPr>
            <w:rStyle w:val="normaltextrun"/>
            <w:color w:val="00000A"/>
          </w:rPr>
          <w:t>, which can be further broken down into 3 subsequences</w:t>
        </w:r>
      </w:ins>
      <w:del w:id="20" w:author="Coe, David W" w:date="2020-12-09T15:42:00Z">
        <w:r w:rsidDel="00672AA4">
          <w:rPr>
            <w:rStyle w:val="normaltextrun"/>
            <w:color w:val="00000A"/>
          </w:rPr>
          <w:delText>1</w:delText>
        </w:r>
      </w:del>
      <w:r>
        <w:rPr>
          <w:rStyle w:val="normaltextrun"/>
          <w:color w:val="00000A"/>
        </w:rPr>
        <w:t xml:space="preserve">; 2) </w:t>
      </w:r>
      <w:del w:id="21" w:author="Coe, David W" w:date="2020-12-09T15:42:00Z">
        <w:r w:rsidDel="00672AA4">
          <w:rPr>
            <w:rStyle w:val="normaltextrun"/>
            <w:color w:val="00000A"/>
          </w:rPr>
          <w:delText>A sequence that primarily occurs in October, defined by WT1-WT6-WT5-WT1;</w:delText>
        </w:r>
        <w:r w:rsidR="00665112" w:rsidDel="00672AA4">
          <w:rPr>
            <w:rStyle w:val="normaltextrun"/>
            <w:color w:val="00000A"/>
          </w:rPr>
          <w:delText xml:space="preserve"> and</w:delText>
        </w:r>
        <w:r w:rsidDel="00672AA4">
          <w:rPr>
            <w:rStyle w:val="normaltextrun"/>
            <w:color w:val="00000A"/>
          </w:rPr>
          <w:delText xml:space="preserve"> 3) </w:delText>
        </w:r>
      </w:del>
      <w:r w:rsidR="00665112">
        <w:rPr>
          <w:rStyle w:val="normaltextrun"/>
          <w:color w:val="00000A"/>
        </w:rPr>
        <w:t>A</w:t>
      </w:r>
      <w:r>
        <w:rPr>
          <w:rStyle w:val="normaltextrun"/>
          <w:color w:val="00000A"/>
        </w:rPr>
        <w:t xml:space="preserve"> sequence that occurs most often from mid-October to November defined as </w:t>
      </w:r>
      <w:del w:id="22" w:author="Coe, David W" w:date="2020-12-09T15:43:00Z">
        <w:r w:rsidDel="00822F4E">
          <w:rPr>
            <w:rStyle w:val="normaltextrun"/>
            <w:color w:val="00000A"/>
          </w:rPr>
          <w:delText>WT5-WT3-WT4-WT7-WT5.</w:delText>
        </w:r>
      </w:del>
      <w:ins w:id="23" w:author="Coe, David W" w:date="2020-12-09T15:43:00Z">
        <w:r w:rsidR="00822F4E">
          <w:rPr>
            <w:rStyle w:val="normaltextrun"/>
            <w:color w:val="00000A"/>
          </w:rPr>
          <w:t xml:space="preserve">Midwestern Trough – </w:t>
        </w:r>
      </w:ins>
      <w:ins w:id="24" w:author="Coe, David W" w:date="2020-12-09T15:44:00Z">
        <w:r w:rsidR="00822F4E">
          <w:rPr>
            <w:rStyle w:val="normaltextrun"/>
            <w:color w:val="00000A"/>
          </w:rPr>
          <w:t>Ridge-Trough – Midwestern Trough.</w:t>
        </w:r>
      </w:ins>
      <w:r>
        <w:rPr>
          <w:rStyle w:val="normaltextrun"/>
          <w:color w:val="00000A"/>
        </w:rPr>
        <w:t xml:space="preserve"> The seasonality of the sequences allows for a distinction between “</w:t>
      </w:r>
      <w:r w:rsidR="00041692">
        <w:rPr>
          <w:rStyle w:val="normaltextrun"/>
          <w:color w:val="00000A"/>
        </w:rPr>
        <w:t>Early Season</w:t>
      </w:r>
      <w:r>
        <w:rPr>
          <w:rStyle w:val="normaltextrun"/>
          <w:color w:val="00000A"/>
        </w:rPr>
        <w:t>” and “</w:t>
      </w:r>
      <w:r w:rsidR="00041692">
        <w:rPr>
          <w:rStyle w:val="normaltextrun"/>
          <w:color w:val="00000A"/>
        </w:rPr>
        <w:t>Late Season</w:t>
      </w:r>
      <w:r>
        <w:rPr>
          <w:rStyle w:val="normaltextrun"/>
          <w:color w:val="00000A"/>
        </w:rPr>
        <w:t>” WTs. A preliminary trend analysis comparing the first and last 20 years of the period indicate</w:t>
      </w:r>
      <w:r w:rsidR="00665112">
        <w:rPr>
          <w:rStyle w:val="normaltextrun"/>
          <w:color w:val="00000A"/>
        </w:rPr>
        <w:t>s</w:t>
      </w:r>
      <w:r>
        <w:rPr>
          <w:rStyle w:val="normaltextrun"/>
          <w:color w:val="00000A"/>
        </w:rPr>
        <w:t xml:space="preserve"> an increase in “</w:t>
      </w:r>
      <w:r w:rsidR="00041692">
        <w:rPr>
          <w:rStyle w:val="normaltextrun"/>
          <w:color w:val="00000A"/>
        </w:rPr>
        <w:t>Early Season</w:t>
      </w:r>
      <w:r>
        <w:rPr>
          <w:rStyle w:val="normaltextrun"/>
          <w:color w:val="00000A"/>
        </w:rPr>
        <w:t xml:space="preserve">” WTs later in the </w:t>
      </w:r>
      <w:r>
        <w:rPr>
          <w:rStyle w:val="normaltextrun"/>
          <w:color w:val="00000A"/>
        </w:rPr>
        <w:lastRenderedPageBreak/>
        <w:t>season and a decrease in “</w:t>
      </w:r>
      <w:r w:rsidR="00041692">
        <w:rPr>
          <w:rStyle w:val="normaltextrun"/>
          <w:color w:val="00000A"/>
        </w:rPr>
        <w:t>Late Season</w:t>
      </w:r>
      <w:r>
        <w:rPr>
          <w:rStyle w:val="normaltextrun"/>
          <w:color w:val="00000A"/>
        </w:rPr>
        <w:t>” WTs earlier in the season; that is, a shift toward warmer</w:t>
      </w:r>
      <w:r w:rsidR="00A535EA">
        <w:rPr>
          <w:rStyle w:val="normaltextrun"/>
          <w:color w:val="00000A"/>
        </w:rPr>
        <w:t>-</w:t>
      </w:r>
      <w:r>
        <w:rPr>
          <w:rStyle w:val="normaltextrun"/>
          <w:color w:val="00000A"/>
        </w:rPr>
        <w:t>season patterns occurring later in the season.</w:t>
      </w:r>
      <w:r>
        <w:rPr>
          <w:rStyle w:val="eop"/>
          <w:color w:val="00000A"/>
        </w:rPr>
        <w:t> </w:t>
      </w:r>
    </w:p>
    <w:p w14:paraId="61FD667B"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51516B94"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3B98E003"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2E89C7A4" w14:textId="1A74D8CB" w:rsidR="00C47277" w:rsidRDefault="00C47277" w:rsidP="00A27697">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76BCB09F"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color w:val="00000A"/>
        </w:rPr>
        <w:t>1. Introduction</w:t>
      </w:r>
      <w:r>
        <w:rPr>
          <w:rStyle w:val="eop"/>
          <w:color w:val="00000A"/>
        </w:rPr>
        <w:t> </w:t>
      </w:r>
    </w:p>
    <w:p w14:paraId="60C9ACF1" w14:textId="715B5640" w:rsidR="00C11891" w:rsidRDefault="005107EB" w:rsidP="00CA7949">
      <w:pPr>
        <w:pStyle w:val="paragraph"/>
        <w:spacing w:after="0" w:afterAutospacing="0" w:line="480" w:lineRule="auto"/>
        <w:ind w:firstLine="720"/>
        <w:contextualSpacing/>
        <w:mirrorIndents/>
        <w:jc w:val="both"/>
        <w:textAlignment w:val="baseline"/>
        <w:rPr>
          <w:rStyle w:val="normaltextrun"/>
          <w:color w:val="00000A"/>
        </w:rPr>
      </w:pPr>
      <w:r>
        <w:rPr>
          <w:rStyle w:val="normaltextrun"/>
          <w:color w:val="00000A"/>
        </w:rPr>
        <w:t xml:space="preserve">The aim of </w:t>
      </w:r>
      <w:r w:rsidR="00C47277">
        <w:rPr>
          <w:rStyle w:val="normaltextrun"/>
          <w:color w:val="00000A"/>
        </w:rPr>
        <w:t xml:space="preserve">Weather </w:t>
      </w:r>
      <w:r w:rsidR="0008308F">
        <w:rPr>
          <w:rStyle w:val="normaltextrun"/>
          <w:color w:val="00000A"/>
        </w:rPr>
        <w:t>T</w:t>
      </w:r>
      <w:r w:rsidR="00C47277">
        <w:rPr>
          <w:rStyle w:val="normaltextrun"/>
          <w:color w:val="00000A"/>
        </w:rPr>
        <w:t xml:space="preserve">ype (WT) analysis </w:t>
      </w:r>
      <w:r>
        <w:rPr>
          <w:rStyle w:val="normaltextrun"/>
          <w:color w:val="00000A"/>
        </w:rPr>
        <w:t>is to identify</w:t>
      </w:r>
      <w:r w:rsidR="00C47277">
        <w:rPr>
          <w:rStyle w:val="normaltextrun"/>
          <w:color w:val="00000A"/>
        </w:rPr>
        <w:t xml:space="preserve"> a region’s characteristic weather patterns</w:t>
      </w:r>
      <w:r>
        <w:rPr>
          <w:rStyle w:val="normaltextrun"/>
          <w:color w:val="00000A"/>
        </w:rPr>
        <w:t xml:space="preserve">, which can then be used as a basis for </w:t>
      </w:r>
      <w:r w:rsidR="0008308F">
        <w:rPr>
          <w:rStyle w:val="normaltextrun"/>
          <w:color w:val="00000A"/>
        </w:rPr>
        <w:t>further investigation of the dynamics, variability, impacts, and trends in the regional weather</w:t>
      </w:r>
      <w:r>
        <w:rPr>
          <w:rStyle w:val="normaltextrun"/>
          <w:color w:val="00000A"/>
        </w:rPr>
        <w:t>.  There are numerous approaches to weather typing</w:t>
      </w:r>
      <w:r w:rsidR="009B799C">
        <w:rPr>
          <w:rStyle w:val="normaltextrun"/>
          <w:color w:val="00000A"/>
        </w:rPr>
        <w:t>, as</w:t>
      </w:r>
      <w:r>
        <w:rPr>
          <w:rStyle w:val="normaltextrun"/>
          <w:color w:val="00000A"/>
        </w:rPr>
        <w:t xml:space="preserve"> review</w:t>
      </w:r>
      <w:r w:rsidR="009B799C">
        <w:rPr>
          <w:rStyle w:val="normaltextrun"/>
          <w:color w:val="00000A"/>
        </w:rPr>
        <w:t xml:space="preserve">ed </w:t>
      </w:r>
      <w:r>
        <w:rPr>
          <w:rStyle w:val="normaltextrun"/>
          <w:color w:val="00000A"/>
        </w:rPr>
        <w:t>in</w:t>
      </w:r>
      <w:r w:rsidR="009B799C">
        <w:rPr>
          <w:rStyle w:val="normaltextrun"/>
          <w:color w:val="00000A"/>
        </w:rPr>
        <w:t>, e.g.,</w:t>
      </w:r>
      <w:r>
        <w:rPr>
          <w:rStyle w:val="normaltextrun"/>
          <w:color w:val="00000A"/>
        </w:rPr>
        <w:t xml:space="preserve"> </w:t>
      </w:r>
      <w:r w:rsidR="009B799C" w:rsidRPr="006943E9">
        <w:t>El-Kadi</w:t>
      </w:r>
      <w:r w:rsidR="009B799C">
        <w:t xml:space="preserve"> and</w:t>
      </w:r>
      <w:r w:rsidR="009B799C" w:rsidRPr="006943E9">
        <w:t> Smithson</w:t>
      </w:r>
      <w:r w:rsidR="009B799C">
        <w:t xml:space="preserve"> (1992</w:t>
      </w:r>
      <w:r>
        <w:rPr>
          <w:rStyle w:val="normaltextrun"/>
          <w:color w:val="00000A"/>
        </w:rPr>
        <w:t>)</w:t>
      </w:r>
      <w:r w:rsidR="009B799C">
        <w:rPr>
          <w:rStyle w:val="normaltextrun"/>
          <w:color w:val="00000A"/>
        </w:rPr>
        <w:t>, Yarnal (1993), Huth et al. (2008), and Ramos et al. (2015).</w:t>
      </w:r>
      <w:r>
        <w:rPr>
          <w:rStyle w:val="normaltextrun"/>
          <w:color w:val="00000A"/>
        </w:rPr>
        <w:t xml:space="preserve"> </w:t>
      </w:r>
      <w:r w:rsidR="009B799C">
        <w:rPr>
          <w:rStyle w:val="normaltextrun"/>
          <w:color w:val="00000A"/>
        </w:rPr>
        <w:t xml:space="preserve"> H</w:t>
      </w:r>
      <w:r>
        <w:rPr>
          <w:rStyle w:val="normaltextrun"/>
          <w:color w:val="00000A"/>
        </w:rPr>
        <w:t xml:space="preserve">ere, we take an objective approach based on k-means clustering applied to </w:t>
      </w:r>
      <w:r w:rsidR="00C11891">
        <w:rPr>
          <w:rStyle w:val="normaltextrun"/>
          <w:color w:val="00000A"/>
        </w:rPr>
        <w:t xml:space="preserve">daily </w:t>
      </w:r>
      <w:r>
        <w:rPr>
          <w:rStyle w:val="normaltextrun"/>
          <w:color w:val="00000A"/>
        </w:rPr>
        <w:t>regional height and circulation fields at the surface, low, and mid-tropospheric levels</w:t>
      </w:r>
      <w:r w:rsidR="00CA7949">
        <w:rPr>
          <w:rStyle w:val="normaltextrun"/>
          <w:color w:val="00000A"/>
        </w:rPr>
        <w:t xml:space="preserve"> for the Northeast US </w:t>
      </w:r>
      <w:r w:rsidR="00C11891">
        <w:rPr>
          <w:rStyle w:val="normaltextrun"/>
          <w:color w:val="00000A"/>
        </w:rPr>
        <w:t>in</w:t>
      </w:r>
      <w:r w:rsidR="00CA7949">
        <w:rPr>
          <w:rStyle w:val="normaltextrun"/>
          <w:color w:val="00000A"/>
        </w:rPr>
        <w:t xml:space="preserve"> the autumn season</w:t>
      </w:r>
      <w:r w:rsidR="00C11891">
        <w:rPr>
          <w:rStyle w:val="normaltextrun"/>
          <w:color w:val="00000A"/>
        </w:rPr>
        <w:t xml:space="preserve"> (Sep-Nov)</w:t>
      </w:r>
      <w:r>
        <w:rPr>
          <w:rStyle w:val="normaltextrun"/>
          <w:color w:val="00000A"/>
        </w:rPr>
        <w:t xml:space="preserve">.  </w:t>
      </w:r>
      <w:r w:rsidR="0008308F">
        <w:rPr>
          <w:rStyle w:val="normaltextrun"/>
          <w:color w:val="00000A"/>
        </w:rPr>
        <w:t>A</w:t>
      </w:r>
      <w:r>
        <w:rPr>
          <w:rStyle w:val="normaltextrun"/>
          <w:color w:val="00000A"/>
        </w:rPr>
        <w:t xml:space="preserve"> similar typing approach for the Northeast U</w:t>
      </w:r>
      <w:r w:rsidR="00CA7949">
        <w:rPr>
          <w:rStyle w:val="normaltextrun"/>
          <w:color w:val="00000A"/>
        </w:rPr>
        <w:t>.</w:t>
      </w:r>
      <w:r>
        <w:rPr>
          <w:rStyle w:val="normaltextrun"/>
          <w:color w:val="00000A"/>
        </w:rPr>
        <w:t>S</w:t>
      </w:r>
      <w:r w:rsidR="00CA7949">
        <w:rPr>
          <w:rStyle w:val="normaltextrun"/>
          <w:color w:val="00000A"/>
        </w:rPr>
        <w:t>.</w:t>
      </w:r>
      <w:r>
        <w:rPr>
          <w:rStyle w:val="normaltextrun"/>
          <w:color w:val="00000A"/>
        </w:rPr>
        <w:t xml:space="preserve"> has been </w:t>
      </w:r>
      <w:r w:rsidR="00CA7949">
        <w:rPr>
          <w:rStyle w:val="normaltextrun"/>
          <w:color w:val="00000A"/>
        </w:rPr>
        <w:t xml:space="preserve">previously </w:t>
      </w:r>
      <w:r w:rsidR="00C11891">
        <w:rPr>
          <w:rStyle w:val="normaltextrun"/>
          <w:color w:val="00000A"/>
        </w:rPr>
        <w:t>applied</w:t>
      </w:r>
      <w:r>
        <w:rPr>
          <w:rStyle w:val="normaltextrun"/>
          <w:color w:val="00000A"/>
        </w:rPr>
        <w:t xml:space="preserve"> by Roller et al. (2016)</w:t>
      </w:r>
      <w:r w:rsidR="00CA7949">
        <w:rPr>
          <w:rStyle w:val="normaltextrun"/>
          <w:color w:val="00000A"/>
        </w:rPr>
        <w:t xml:space="preserve"> for the winter season</w:t>
      </w:r>
      <w:r>
        <w:rPr>
          <w:rStyle w:val="normaltextrun"/>
          <w:color w:val="00000A"/>
        </w:rPr>
        <w:t>.</w:t>
      </w:r>
      <w:r w:rsidR="0008308F">
        <w:rPr>
          <w:rStyle w:val="normaltextrun"/>
          <w:color w:val="00000A"/>
        </w:rPr>
        <w:t xml:space="preserve"> </w:t>
      </w:r>
      <w:r w:rsidR="00CA7949">
        <w:rPr>
          <w:rStyle w:val="normaltextrun"/>
          <w:color w:val="00000A"/>
        </w:rPr>
        <w:t xml:space="preserve"> The aims of this study are </w:t>
      </w:r>
      <w:r w:rsidR="00C11891">
        <w:rPr>
          <w:rStyle w:val="normaltextrun"/>
          <w:color w:val="00000A"/>
        </w:rPr>
        <w:t>to determine the WTs that describe the autumn weather</w:t>
      </w:r>
      <w:r w:rsidR="00290926">
        <w:rPr>
          <w:rStyle w:val="normaltextrun"/>
          <w:color w:val="00000A"/>
        </w:rPr>
        <w:t xml:space="preserve"> in the Northeast U.S.</w:t>
      </w:r>
      <w:r w:rsidR="00C11891">
        <w:rPr>
          <w:rStyle w:val="normaltextrun"/>
          <w:color w:val="00000A"/>
        </w:rPr>
        <w:t>, identify the characteristic progression between WTs</w:t>
      </w:r>
      <w:r w:rsidR="00290926">
        <w:rPr>
          <w:rStyle w:val="normaltextrun"/>
          <w:color w:val="00000A"/>
        </w:rPr>
        <w:t xml:space="preserve"> a</w:t>
      </w:r>
      <w:r w:rsidR="00C11891">
        <w:rPr>
          <w:rStyle w:val="normaltextrun"/>
          <w:color w:val="00000A"/>
        </w:rPr>
        <w:t>s weather systems evolve and move</w:t>
      </w:r>
      <w:r w:rsidR="009B799C">
        <w:rPr>
          <w:rStyle w:val="normaltextrun"/>
          <w:color w:val="00000A"/>
        </w:rPr>
        <w:t xml:space="preserve"> through</w:t>
      </w:r>
      <w:r w:rsidR="00C11891">
        <w:rPr>
          <w:rStyle w:val="normaltextrun"/>
          <w:color w:val="00000A"/>
        </w:rPr>
        <w:t xml:space="preserve"> the region, </w:t>
      </w:r>
      <w:r w:rsidR="00290926">
        <w:rPr>
          <w:rStyle w:val="normaltextrun"/>
          <w:color w:val="00000A"/>
        </w:rPr>
        <w:t>and examine the differences between early autumn WTs and late autumn WTs.</w:t>
      </w:r>
    </w:p>
    <w:p w14:paraId="45269858" w14:textId="0AF0B83F" w:rsidR="00C47277" w:rsidRDefault="006769E8"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 xml:space="preserve">The </w:t>
      </w:r>
      <w:r w:rsidR="00C47277">
        <w:rPr>
          <w:rStyle w:val="normaltextrun"/>
          <w:color w:val="00000A"/>
        </w:rPr>
        <w:t xml:space="preserve">WT analysis </w:t>
      </w:r>
      <w:r>
        <w:rPr>
          <w:rStyle w:val="normaltextrun"/>
          <w:color w:val="00000A"/>
        </w:rPr>
        <w:t xml:space="preserve">used in the current analysis </w:t>
      </w:r>
      <w:r w:rsidR="00C47277">
        <w:rPr>
          <w:rStyle w:val="normaltextrun"/>
          <w:color w:val="00000A"/>
        </w:rPr>
        <w:t>is based on the use of the k-means clustering technique (</w:t>
      </w:r>
      <w:r w:rsidR="00C47277">
        <w:rPr>
          <w:rStyle w:val="spellingerror"/>
          <w:color w:val="00000A"/>
        </w:rPr>
        <w:t>Diday</w:t>
      </w:r>
      <w:r w:rsidR="00C47277">
        <w:rPr>
          <w:rStyle w:val="normaltextrun"/>
          <w:color w:val="00000A"/>
        </w:rPr>
        <w:t xml:space="preserve"> and Simon 1976; </w:t>
      </w:r>
      <w:r w:rsidR="00C47277">
        <w:rPr>
          <w:rStyle w:val="spellingerror"/>
          <w:color w:val="00000A"/>
        </w:rPr>
        <w:t>Ghil</w:t>
      </w:r>
      <w:r w:rsidR="00C47277">
        <w:rPr>
          <w:rStyle w:val="normaltextrun"/>
          <w:color w:val="00000A"/>
        </w:rPr>
        <w:t xml:space="preserve"> and Robertson 2002, Moron et al. 2010)</w:t>
      </w:r>
      <w:r w:rsidR="00041692">
        <w:rPr>
          <w:rStyle w:val="normaltextrun"/>
          <w:color w:val="00000A"/>
        </w:rPr>
        <w:t xml:space="preserve">, with the </w:t>
      </w:r>
      <w:r w:rsidR="00041692">
        <w:rPr>
          <w:rStyle w:val="spellingerror"/>
          <w:color w:val="00000A"/>
        </w:rPr>
        <w:t>Classifiability</w:t>
      </w:r>
      <w:r w:rsidR="00041692">
        <w:rPr>
          <w:rStyle w:val="normaltextrun"/>
          <w:color w:val="00000A"/>
        </w:rPr>
        <w:t xml:space="preserve"> Index (CI) algorithm of </w:t>
      </w:r>
      <w:r w:rsidR="00041692">
        <w:rPr>
          <w:rStyle w:val="spellingerror"/>
          <w:color w:val="00000A"/>
        </w:rPr>
        <w:t>Michaelangeli</w:t>
      </w:r>
      <w:r w:rsidR="00041692">
        <w:rPr>
          <w:rStyle w:val="normaltextrun"/>
          <w:color w:val="00000A"/>
        </w:rPr>
        <w:t xml:space="preserve"> et al. (1995)</w:t>
      </w:r>
      <w:r w:rsidR="00C47277">
        <w:rPr>
          <w:rStyle w:val="normaltextrun"/>
          <w:color w:val="00000A"/>
        </w:rPr>
        <w:t>. Combining k-means with the CI provides a semi-objective approach to identifying the optimal clustering of the dataset (</w:t>
      </w:r>
      <w:r w:rsidR="00A535EA">
        <w:rPr>
          <w:rStyle w:val="normaltextrun"/>
          <w:color w:val="00000A"/>
        </w:rPr>
        <w:t>s</w:t>
      </w:r>
      <w:r w:rsidR="00C47277">
        <w:rPr>
          <w:rStyle w:val="normaltextrun"/>
          <w:color w:val="00000A"/>
        </w:rPr>
        <w:t xml:space="preserve">emi-objective in the sense that there is </w:t>
      </w:r>
      <w:r w:rsidR="00041692">
        <w:rPr>
          <w:rStyle w:val="normaltextrun"/>
          <w:color w:val="00000A"/>
        </w:rPr>
        <w:t xml:space="preserve">a subjective </w:t>
      </w:r>
      <w:r w:rsidR="00C47277">
        <w:rPr>
          <w:rStyle w:val="normaltextrun"/>
          <w:color w:val="00000A"/>
        </w:rPr>
        <w:t xml:space="preserve">choice of domain, variables, and maximum number </w:t>
      </w:r>
      <w:r w:rsidR="00C47277">
        <w:rPr>
          <w:rStyle w:val="normaltextrun"/>
          <w:color w:val="00000A"/>
        </w:rPr>
        <w:lastRenderedPageBreak/>
        <w:t xml:space="preserve">of clusters when running k-means). In the context of WTs, the k-means clustering method has so far only been performed for the winter season in the Northeast (Roller et al. 2016), however, this technique has been used in multiple other studies to isolate atmospheric circulation patterns on a timescale and regionalized basis (Lana and Fernandez-Mills 1994, </w:t>
      </w:r>
      <w:r w:rsidR="00C47277">
        <w:rPr>
          <w:rStyle w:val="spellingerror"/>
          <w:color w:val="00000A"/>
        </w:rPr>
        <w:t>Sheriden</w:t>
      </w:r>
      <w:r w:rsidR="00C47277">
        <w:rPr>
          <w:rStyle w:val="normaltextrun"/>
          <w:color w:val="00000A"/>
        </w:rPr>
        <w:t xml:space="preserve"> 2002, Coleman and Rogers 2007</w:t>
      </w:r>
      <w:del w:id="25" w:author="Coe, David W" w:date="2020-12-11T09:51:00Z">
        <w:r w:rsidR="00C47277" w:rsidDel="00EC1E9B">
          <w:rPr>
            <w:rStyle w:val="normaltextrun"/>
            <w:color w:val="00000A"/>
          </w:rPr>
          <w:delText>a</w:delText>
        </w:r>
      </w:del>
      <w:r w:rsidR="00C47277">
        <w:rPr>
          <w:rStyle w:val="normaltextrun"/>
          <w:color w:val="00000A"/>
        </w:rPr>
        <w:t>, Moron et al. 2008, Moron et al. 2015, Qian</w:t>
      </w:r>
      <w:del w:id="26" w:author="Coe, David W" w:date="2020-12-11T09:52:00Z">
        <w:r w:rsidR="00C47277" w:rsidDel="00EC1E9B">
          <w:rPr>
            <w:rStyle w:val="normaltextrun"/>
            <w:color w:val="00000A"/>
          </w:rPr>
          <w:delText>, J.-H, A.W. Robertson and V. Moron,</w:delText>
        </w:r>
      </w:del>
      <w:ins w:id="27" w:author="Coe, David W" w:date="2020-12-11T09:52:00Z">
        <w:r w:rsidR="00EC1E9B">
          <w:rPr>
            <w:rStyle w:val="normaltextrun"/>
            <w:color w:val="00000A"/>
          </w:rPr>
          <w:t xml:space="preserve"> et al. </w:t>
        </w:r>
      </w:ins>
      <w:r w:rsidR="00C47277">
        <w:rPr>
          <w:rStyle w:val="normaltextrun"/>
          <w:color w:val="00000A"/>
        </w:rPr>
        <w:t xml:space="preserve"> 2013). </w:t>
      </w:r>
      <w:r w:rsidR="00C47277">
        <w:rPr>
          <w:rStyle w:val="eop"/>
          <w:color w:val="00000A"/>
        </w:rPr>
        <w:t> </w:t>
      </w:r>
    </w:p>
    <w:p w14:paraId="0D1D10EA" w14:textId="268948F5" w:rsidR="00E25034" w:rsidRDefault="00C47277" w:rsidP="00A27697">
      <w:pPr>
        <w:pStyle w:val="paragraph"/>
        <w:spacing w:after="0" w:afterAutospacing="0" w:line="480" w:lineRule="auto"/>
        <w:ind w:firstLine="720"/>
        <w:contextualSpacing/>
        <w:mirrorIndents/>
        <w:jc w:val="both"/>
        <w:textAlignment w:val="baseline"/>
        <w:rPr>
          <w:color w:val="00000A"/>
        </w:rPr>
      </w:pPr>
      <w:r>
        <w:rPr>
          <w:rStyle w:val="normaltextrun"/>
          <w:color w:val="00000A"/>
        </w:rPr>
        <w:t xml:space="preserve">Previous analyses of the autumn season in the U.S. have focused on frost onset timing (Easterling 2002, Cooter and </w:t>
      </w:r>
      <w:r>
        <w:rPr>
          <w:rStyle w:val="spellingerror"/>
          <w:color w:val="00000A"/>
        </w:rPr>
        <w:t>LeDuc</w:t>
      </w:r>
      <w:r>
        <w:rPr>
          <w:rStyle w:val="normaltextrun"/>
          <w:color w:val="00000A"/>
        </w:rPr>
        <w:t xml:space="preserve"> 1995), definition of seasons (Trenberth 1984), circulation patterns across the Northern Hemisphere (Sheridan 2002, Fleming et al. 1986), and the effects of a changing climate (both natural and anthropogenic in nature) on seasonal length and onset/withdrawal timing (Allen and Sheridan 2016). </w:t>
      </w:r>
      <w:bookmarkStart w:id="28" w:name="_Hlk37332109"/>
      <w:r>
        <w:rPr>
          <w:rStyle w:val="normaltextrun"/>
          <w:color w:val="00000A"/>
        </w:rPr>
        <w:t>Of these studies, only Sheridan (2002)</w:t>
      </w:r>
      <w:r w:rsidR="0004204F">
        <w:rPr>
          <w:rStyle w:val="normaltextrun"/>
          <w:color w:val="00000A"/>
        </w:rPr>
        <w:t xml:space="preserve"> and Allen and Sheridan (2016)</w:t>
      </w:r>
      <w:r>
        <w:rPr>
          <w:rStyle w:val="normaltextrun"/>
          <w:color w:val="00000A"/>
        </w:rPr>
        <w:t xml:space="preserve"> used a clustering method (Spatial Synoptic Classification 2) to examine weather patterns during a season. Easterling (2002) and Cooter and </w:t>
      </w:r>
      <w:r>
        <w:rPr>
          <w:rStyle w:val="spellingerror"/>
          <w:color w:val="00000A"/>
        </w:rPr>
        <w:t>LeDuc</w:t>
      </w:r>
      <w:r>
        <w:rPr>
          <w:rStyle w:val="normaltextrun"/>
          <w:color w:val="00000A"/>
        </w:rPr>
        <w:t xml:space="preserve"> (1995)  noted changes to the growing season, with it extending on both ends due to changes to the onset of the winter season (with the first frost day being on average 0.5 days later per decade in the Northeast U.S. (Easterling 2002)). Circulation analysis across the Northern Hemisphere by Allen and Sheridan (2016) also noted changes similar to those in Easterling (2002); the summer season is extending on both end</w:t>
      </w:r>
      <w:ins w:id="29" w:author="Coe, David W" w:date="2020-12-11T09:52:00Z">
        <w:r w:rsidR="00EC1E9B">
          <w:rPr>
            <w:rStyle w:val="normaltextrun"/>
            <w:color w:val="00000A"/>
          </w:rPr>
          <w:t>s</w:t>
        </w:r>
      </w:ins>
      <w:r>
        <w:rPr>
          <w:rStyle w:val="normaltextrun"/>
          <w:color w:val="00000A"/>
        </w:rPr>
        <w:t xml:space="preserve"> due to a later start of the autumn season and an earlier start of the summer season itself.</w:t>
      </w:r>
      <w:r>
        <w:rPr>
          <w:rStyle w:val="eop"/>
          <w:color w:val="00000A"/>
        </w:rPr>
        <w:t> </w:t>
      </w:r>
      <w:r w:rsidR="00E25034">
        <w:rPr>
          <w:rStyle w:val="eop"/>
          <w:color w:val="00000A"/>
        </w:rPr>
        <w:t xml:space="preserve"> </w:t>
      </w:r>
      <w:bookmarkEnd w:id="28"/>
      <w:r w:rsidR="00E25034" w:rsidRPr="00A27697">
        <w:t xml:space="preserve">While </w:t>
      </w:r>
      <w:r w:rsidR="00E25034" w:rsidRPr="00E25034">
        <w:t xml:space="preserve">considerable previous work has been done on shifts in seasonality </w:t>
      </w:r>
      <w:r w:rsidR="00E25034">
        <w:t>terms of</w:t>
      </w:r>
      <w:r w:rsidR="00E25034" w:rsidRPr="00A27697">
        <w:t xml:space="preserve"> temperature</w:t>
      </w:r>
      <w:del w:id="30" w:author="Coe, David W" w:date="2020-12-11T09:53:00Z">
        <w:r w:rsidR="00E25034" w:rsidRPr="00A27697" w:rsidDel="0074298D">
          <w:delText xml:space="preserve"> or mean fields</w:delText>
        </w:r>
      </w:del>
      <w:r w:rsidR="00E25034" w:rsidRPr="00A27697">
        <w:t xml:space="preserve">, here we want to lay the </w:t>
      </w:r>
      <w:r w:rsidR="00E25034" w:rsidRPr="00E25034">
        <w:t>groundwork for examining shifts in seasonality in terms of daily circulation and weather patterns.</w:t>
      </w:r>
    </w:p>
    <w:p w14:paraId="0248B634" w14:textId="1945F60F" w:rsidR="00C47277" w:rsidRDefault="00C47277" w:rsidP="006C07ED">
      <w:pPr>
        <w:pStyle w:val="paragraph"/>
        <w:spacing w:after="0" w:afterAutospacing="0" w:line="480" w:lineRule="auto"/>
        <w:ind w:firstLine="720"/>
        <w:contextualSpacing/>
        <w:mirrorIndents/>
        <w:jc w:val="both"/>
        <w:textAlignment w:val="baseline"/>
        <w:rPr>
          <w:ins w:id="31" w:author="Coe, David W" w:date="2020-12-09T10:59:00Z"/>
          <w:rStyle w:val="eop"/>
          <w:color w:val="00000A"/>
        </w:rPr>
      </w:pPr>
      <w:bookmarkStart w:id="32" w:name="_Hlk37338008"/>
      <w:r>
        <w:rPr>
          <w:rStyle w:val="normaltextrun"/>
          <w:color w:val="00000A"/>
        </w:rPr>
        <w:lastRenderedPageBreak/>
        <w:t>The purpose of this study is to examine the autumn season at a regional scale (for the Northeast U.S.) to understand the underlying seasonal circulation patterns (WTs) and the evolution of these WTs over both a seasonal and long-term climatological timescale. The autumn season is a transition season between the warmest and coldest time periods of the year in the Northeast and with summer’s length having been increasing due to a changing climate (Allen and Sheridan 2016), a WT analysis on the autumn season will provide further insight to changes in underlying circulation patterns on a regional basis.</w:t>
      </w:r>
      <w:r>
        <w:rPr>
          <w:rStyle w:val="eop"/>
          <w:color w:val="00000A"/>
        </w:rPr>
        <w:t> </w:t>
      </w:r>
      <w:ins w:id="33" w:author="Coe, David W" w:date="2020-12-09T10:50:00Z">
        <w:r w:rsidR="00A518DE">
          <w:rPr>
            <w:rStyle w:val="eop"/>
            <w:color w:val="00000A"/>
          </w:rPr>
          <w:t>Accompanying this,</w:t>
        </w:r>
      </w:ins>
      <w:ins w:id="34" w:author="Coe, David W" w:date="2020-12-09T10:51:00Z">
        <w:r w:rsidR="00A518DE">
          <w:rPr>
            <w:rStyle w:val="eop"/>
            <w:color w:val="00000A"/>
          </w:rPr>
          <w:t xml:space="preserve"> an analysis into temperature and precipitation anomalies and extremes in relation to the underlying circulation patterns will help co</w:t>
        </w:r>
      </w:ins>
      <w:ins w:id="35" w:author="Coe, David W" w:date="2020-12-09T10:53:00Z">
        <w:r w:rsidR="00A518DE">
          <w:rPr>
            <w:rStyle w:val="eop"/>
            <w:color w:val="00000A"/>
          </w:rPr>
          <w:t xml:space="preserve">ntextualize the local climatology of the region. </w:t>
        </w:r>
      </w:ins>
    </w:p>
    <w:p w14:paraId="2BFD4BAE" w14:textId="6D9C3697" w:rsidR="00CE65E2" w:rsidRDefault="00CE65E2" w:rsidP="006C07ED">
      <w:pPr>
        <w:pStyle w:val="paragraph"/>
        <w:spacing w:after="0" w:afterAutospacing="0" w:line="480" w:lineRule="auto"/>
        <w:ind w:firstLine="720"/>
        <w:contextualSpacing/>
        <w:mirrorIndents/>
        <w:jc w:val="both"/>
        <w:textAlignment w:val="baseline"/>
        <w:rPr>
          <w:color w:val="00000A"/>
        </w:rPr>
      </w:pPr>
      <w:ins w:id="36" w:author="Coe, David W" w:date="2020-12-09T10:59:00Z">
        <w:r>
          <w:rPr>
            <w:rStyle w:val="eop"/>
            <w:color w:val="00000A"/>
          </w:rPr>
          <w:t xml:space="preserve">Roller et al. (2016) </w:t>
        </w:r>
      </w:ins>
      <w:ins w:id="37" w:author="Coe, David W" w:date="2020-12-09T11:00:00Z">
        <w:r>
          <w:rPr>
            <w:rStyle w:val="eop"/>
            <w:color w:val="00000A"/>
          </w:rPr>
          <w:t>also applied the WTs and their frequency of occurrence to the frequency of occurrence of teleconnections. They looked at the Arctic Oscillation (AO), the North Atlantic Oscillation (NAO), the Pacific-North American Patt</w:t>
        </w:r>
      </w:ins>
      <w:ins w:id="38" w:author="Coe, David W" w:date="2020-12-09T11:01:00Z">
        <w:r>
          <w:rPr>
            <w:rStyle w:val="eop"/>
            <w:color w:val="00000A"/>
          </w:rPr>
          <w:t>ern (PNA), and the El</w:t>
        </w:r>
      </w:ins>
      <w:ins w:id="39" w:author="Coe, David W" w:date="2020-12-09T11:03:00Z">
        <w:r>
          <w:rPr>
            <w:rStyle w:val="eop"/>
            <w:color w:val="00000A"/>
          </w:rPr>
          <w:t xml:space="preserve"> </w:t>
        </w:r>
      </w:ins>
      <w:ins w:id="40" w:author="Coe, David W" w:date="2020-12-09T11:02:00Z">
        <w:r>
          <w:rPr>
            <w:rStyle w:val="eop"/>
            <w:color w:val="00000A"/>
          </w:rPr>
          <w:t>N</w:t>
        </w:r>
      </w:ins>
      <w:ins w:id="41" w:author="Coe, David W" w:date="2020-12-09T11:01:00Z">
        <w:r>
          <w:rPr>
            <w:rStyle w:val="eop"/>
            <w:color w:val="00000A"/>
          </w:rPr>
          <w:t>i</w:t>
        </w:r>
      </w:ins>
      <w:ins w:id="42" w:author="Coe, David W" w:date="2020-12-09T11:02:00Z">
        <w:r>
          <w:rPr>
            <w:rStyle w:val="eop"/>
            <w:color w:val="00000A"/>
          </w:rPr>
          <w:t>ñ</w:t>
        </w:r>
      </w:ins>
      <w:ins w:id="43" w:author="Coe, David W" w:date="2020-12-09T11:01:00Z">
        <w:r>
          <w:rPr>
            <w:rStyle w:val="eop"/>
            <w:color w:val="00000A"/>
          </w:rPr>
          <w:t>o</w:t>
        </w:r>
      </w:ins>
      <w:ins w:id="44" w:author="Coe, David W" w:date="2020-12-09T11:03:00Z">
        <w:r>
          <w:rPr>
            <w:rStyle w:val="eop"/>
            <w:color w:val="00000A"/>
          </w:rPr>
          <w:t>-</w:t>
        </w:r>
      </w:ins>
      <w:ins w:id="45" w:author="Coe, David W" w:date="2020-12-09T11:01:00Z">
        <w:r>
          <w:rPr>
            <w:rStyle w:val="eop"/>
            <w:color w:val="00000A"/>
          </w:rPr>
          <w:t>Southern Oscillation</w:t>
        </w:r>
      </w:ins>
      <w:ins w:id="46" w:author="Coe, David W" w:date="2020-12-09T11:03:00Z">
        <w:r>
          <w:rPr>
            <w:rStyle w:val="eop"/>
            <w:color w:val="00000A"/>
          </w:rPr>
          <w:t xml:space="preserve"> (ENSO), finding a strong relationship between </w:t>
        </w:r>
      </w:ins>
      <w:ins w:id="47" w:author="Coe, David W" w:date="2020-12-09T11:04:00Z">
        <w:r>
          <w:rPr>
            <w:rStyle w:val="eop"/>
            <w:color w:val="00000A"/>
          </w:rPr>
          <w:t>Northeast WT climatology and the AO and NAO, a weak relationship to the PNA, and no relationship with ENSO.</w:t>
        </w:r>
      </w:ins>
      <w:ins w:id="48" w:author="Coe, David W" w:date="2020-12-09T11:05:00Z">
        <w:r w:rsidR="009F16F5">
          <w:rPr>
            <w:rStyle w:val="eop"/>
            <w:color w:val="00000A"/>
          </w:rPr>
          <w:t xml:space="preserve"> </w:t>
        </w:r>
      </w:ins>
      <w:ins w:id="49" w:author="Coe, David W" w:date="2020-12-09T11:09:00Z">
        <w:r w:rsidR="009F16F5">
          <w:rPr>
            <w:rStyle w:val="eop"/>
            <w:color w:val="00000A"/>
          </w:rPr>
          <w:t>Typical</w:t>
        </w:r>
      </w:ins>
      <w:ins w:id="50" w:author="Coe, David W" w:date="2020-12-09T11:10:00Z">
        <w:r w:rsidR="009F16F5">
          <w:rPr>
            <w:rStyle w:val="eop"/>
            <w:color w:val="00000A"/>
          </w:rPr>
          <w:t xml:space="preserve">ly, the AO and NAO are talked about in relation to winter-time weather, as they play a more significant role due </w:t>
        </w:r>
      </w:ins>
      <w:ins w:id="51" w:author="Coe, David W" w:date="2020-12-09T11:14:00Z">
        <w:r w:rsidR="009F16F5">
          <w:rPr>
            <w:rStyle w:val="eop"/>
            <w:color w:val="00000A"/>
          </w:rPr>
          <w:t xml:space="preserve">to their relative strength. </w:t>
        </w:r>
        <w:r w:rsidR="005F07F9">
          <w:rPr>
            <w:rStyle w:val="eop"/>
            <w:color w:val="00000A"/>
          </w:rPr>
          <w:t>However, studies such as Gong and Ho (2003</w:t>
        </w:r>
      </w:ins>
      <w:ins w:id="52" w:author="Coe, David W" w:date="2020-12-09T11:15:00Z">
        <w:r w:rsidR="005F07F9">
          <w:rPr>
            <w:rStyle w:val="eop"/>
            <w:color w:val="00000A"/>
          </w:rPr>
          <w:t xml:space="preserve">) have shown that the AO does influence summer weather patterns in terms of </w:t>
        </w:r>
      </w:ins>
      <w:ins w:id="53" w:author="Coe, David W" w:date="2020-12-09T11:16:00Z">
        <w:r w:rsidR="005F07F9">
          <w:rPr>
            <w:rStyle w:val="eop"/>
            <w:color w:val="00000A"/>
          </w:rPr>
          <w:t xml:space="preserve">influencing summer monsoon rainfall in Asia. </w:t>
        </w:r>
        <w:proofErr w:type="spellStart"/>
        <w:r w:rsidR="005F07F9">
          <w:rPr>
            <w:rStyle w:val="eop"/>
            <w:color w:val="00000A"/>
          </w:rPr>
          <w:t>Ogi</w:t>
        </w:r>
        <w:proofErr w:type="spellEnd"/>
        <w:r w:rsidR="005F07F9">
          <w:rPr>
            <w:rStyle w:val="eop"/>
            <w:color w:val="00000A"/>
          </w:rPr>
          <w:t xml:space="preserve"> et al. (2015)</w:t>
        </w:r>
      </w:ins>
      <w:ins w:id="54" w:author="Coe, David W" w:date="2020-12-09T11:18:00Z">
        <w:r w:rsidR="005F07F9">
          <w:rPr>
            <w:rStyle w:val="eop"/>
            <w:color w:val="00000A"/>
          </w:rPr>
          <w:t xml:space="preserve"> used a revised AO index to show </w:t>
        </w:r>
      </w:ins>
      <w:ins w:id="55" w:author="Coe, David W" w:date="2020-12-09T11:19:00Z">
        <w:r w:rsidR="005F07F9">
          <w:rPr>
            <w:rStyle w:val="eop"/>
            <w:color w:val="00000A"/>
          </w:rPr>
          <w:t xml:space="preserve">that the AO influenced circulation anomalies that resulted in heat waves in Europe and Russia in 2003, which Hu and Feng </w:t>
        </w:r>
      </w:ins>
      <w:ins w:id="56" w:author="Coe, David W" w:date="2020-12-09T11:20:00Z">
        <w:r w:rsidR="005F07F9">
          <w:rPr>
            <w:rStyle w:val="eop"/>
            <w:color w:val="00000A"/>
          </w:rPr>
          <w:t xml:space="preserve">(2010) surmise that since the AO </w:t>
        </w:r>
      </w:ins>
      <w:ins w:id="57" w:author="Coe, David W" w:date="2020-12-09T11:21:00Z">
        <w:r w:rsidR="005F07F9">
          <w:rPr>
            <w:rStyle w:val="eop"/>
            <w:color w:val="00000A"/>
          </w:rPr>
          <w:t xml:space="preserve">describes anomalies in circumpolar circulation, the influences described in Europe and Russia can also be applied to North America. </w:t>
        </w:r>
      </w:ins>
      <w:ins w:id="58" w:author="Coe, David W" w:date="2020-12-09T11:23:00Z">
        <w:r w:rsidR="005F07F9">
          <w:rPr>
            <w:rStyle w:val="eop"/>
            <w:color w:val="00000A"/>
          </w:rPr>
          <w:t xml:space="preserve">Since the NAO and AO will strengthen throughout the fall season as the Northern Hemisphere enters its cold period, </w:t>
        </w:r>
      </w:ins>
      <w:ins w:id="59" w:author="Coe, David W" w:date="2020-12-09T11:24:00Z">
        <w:r w:rsidR="005F07F9">
          <w:rPr>
            <w:rStyle w:val="eop"/>
            <w:color w:val="00000A"/>
          </w:rPr>
          <w:t xml:space="preserve">they will increasingly </w:t>
        </w:r>
        <w:r w:rsidR="005F07F9">
          <w:rPr>
            <w:rStyle w:val="eop"/>
            <w:color w:val="00000A"/>
          </w:rPr>
          <w:lastRenderedPageBreak/>
          <w:t>play a role in the circulation anomalies for the region and can help explain variations in temperature and precipitation that occur.</w:t>
        </w:r>
      </w:ins>
      <w:ins w:id="60" w:author="Coe, David W" w:date="2020-12-09T11:23:00Z">
        <w:r w:rsidR="005F07F9">
          <w:rPr>
            <w:rStyle w:val="eop"/>
            <w:color w:val="00000A"/>
          </w:rPr>
          <w:t xml:space="preserve"> </w:t>
        </w:r>
      </w:ins>
    </w:p>
    <w:p w14:paraId="3A82995F"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The rest of the paper is organized as follows: In section 2, the k-means clustering method, datasets and variables used in this analysis are described. In section 3, the WTs described by the methodology in section 2 are presented and analyzed with respect to persistence, transition tendencies, and seasonal evolution. In section 4, the results are summarized and discussed.</w:t>
      </w:r>
      <w:r>
        <w:rPr>
          <w:rStyle w:val="eop"/>
          <w:color w:val="00000A"/>
        </w:rPr>
        <w:t> </w:t>
      </w:r>
    </w:p>
    <w:bookmarkEnd w:id="32"/>
    <w:p w14:paraId="3F4298FF"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78F4440D"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color w:val="00000A"/>
        </w:rPr>
        <w:t>2. Methods</w:t>
      </w:r>
      <w:r>
        <w:rPr>
          <w:rStyle w:val="eop"/>
          <w:color w:val="00000A"/>
        </w:rPr>
        <w:t> </w:t>
      </w:r>
    </w:p>
    <w:p w14:paraId="4DE3A99F"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i/>
          <w:iCs/>
          <w:color w:val="00000A"/>
        </w:rPr>
        <w:t>2a. Data</w:t>
      </w:r>
      <w:r>
        <w:rPr>
          <w:rStyle w:val="eop"/>
          <w:color w:val="00000A"/>
        </w:rPr>
        <w:t> </w:t>
      </w:r>
    </w:p>
    <w:p w14:paraId="31EF1F31" w14:textId="37711AFD" w:rsidR="00C47277" w:rsidRDefault="00C47277" w:rsidP="006C07ED">
      <w:pPr>
        <w:pStyle w:val="paragraph"/>
        <w:spacing w:after="0" w:afterAutospacing="0" w:line="480" w:lineRule="auto"/>
        <w:ind w:firstLine="720"/>
        <w:contextualSpacing/>
        <w:mirrorIndents/>
        <w:jc w:val="both"/>
        <w:textAlignment w:val="baseline"/>
        <w:rPr>
          <w:ins w:id="61" w:author="Coe, David W" w:date="2020-12-09T10:24:00Z"/>
          <w:rStyle w:val="eop"/>
          <w:color w:val="00000A"/>
        </w:rPr>
      </w:pPr>
      <w:r>
        <w:rPr>
          <w:rStyle w:val="normaltextrun"/>
          <w:color w:val="00000A"/>
        </w:rPr>
        <w:t>The European Centre for Medium-Range Weather Forecasts (ECMWF) ERA5 daily 500-hPa height, 850-hPa zonal and meridional (u and v) component winds, and Mean Sea Level Pressure (MSLP) for September, October, and November (SON) from 1979–2018 are used in this study (</w:t>
      </w:r>
      <w:r>
        <w:rPr>
          <w:rStyle w:val="normaltextrun"/>
          <w:color w:val="000000"/>
        </w:rPr>
        <w:t>European Centre for Medium-Range Weather Forecasts, 2017)</w:t>
      </w:r>
      <w:r>
        <w:rPr>
          <w:rStyle w:val="normaltextrun"/>
          <w:color w:val="00000A"/>
        </w:rPr>
        <w:t>. These data are bound for the region of 30N-50N latitude and 60W-90W longitude centered around the Northeast U.S. (Figure 1).</w:t>
      </w:r>
      <w:r>
        <w:rPr>
          <w:rStyle w:val="eop"/>
          <w:color w:val="00000A"/>
        </w:rPr>
        <w:t> </w:t>
      </w:r>
      <w:bookmarkStart w:id="62" w:name="_Hlk37335144"/>
      <w:r w:rsidR="00817019">
        <w:rPr>
          <w:rStyle w:val="eop"/>
          <w:color w:val="00000A"/>
        </w:rPr>
        <w:t>Since this study is concerned with circulation patterns,</w:t>
      </w:r>
      <w:r w:rsidR="00021A9C">
        <w:rPr>
          <w:rStyle w:val="eop"/>
          <w:color w:val="00000A"/>
        </w:rPr>
        <w:t xml:space="preserve"> 500-hPa heights, 850-hPa meridional winds, and MSLP </w:t>
      </w:r>
      <w:r w:rsidR="00817019">
        <w:rPr>
          <w:rStyle w:val="eop"/>
          <w:color w:val="00000A"/>
        </w:rPr>
        <w:t>data are used in</w:t>
      </w:r>
      <w:r w:rsidR="00021A9C">
        <w:rPr>
          <w:rStyle w:val="eop"/>
          <w:color w:val="00000A"/>
        </w:rPr>
        <w:t xml:space="preserve"> clustering </w:t>
      </w:r>
      <w:r w:rsidR="00817019">
        <w:rPr>
          <w:rStyle w:val="eop"/>
          <w:color w:val="00000A"/>
        </w:rPr>
        <w:t xml:space="preserve">to give a </w:t>
      </w:r>
      <w:r w:rsidR="00021A9C">
        <w:rPr>
          <w:rStyle w:val="eop"/>
          <w:color w:val="00000A"/>
        </w:rPr>
        <w:t xml:space="preserve">better understanding of how the circulation is influenced by surface pressures and mid-level heights. The winds were chosen at 850-hPa since this is the lowest level to the ground that </w:t>
      </w:r>
      <w:r w:rsidR="00817019">
        <w:rPr>
          <w:rStyle w:val="eop"/>
          <w:color w:val="00000A"/>
        </w:rPr>
        <w:t>is above the influence of the mountains of the Northeastern United States.</w:t>
      </w:r>
      <w:bookmarkEnd w:id="62"/>
    </w:p>
    <w:p w14:paraId="09253CDF" w14:textId="480600E9" w:rsidR="009460DF" w:rsidRDefault="009460DF" w:rsidP="006C07ED">
      <w:pPr>
        <w:pStyle w:val="paragraph"/>
        <w:spacing w:after="0" w:afterAutospacing="0" w:line="480" w:lineRule="auto"/>
        <w:ind w:firstLine="720"/>
        <w:contextualSpacing/>
        <w:mirrorIndents/>
        <w:jc w:val="both"/>
        <w:textAlignment w:val="baseline"/>
        <w:rPr>
          <w:ins w:id="63" w:author="Coe, David W" w:date="2020-12-09T10:24:00Z"/>
        </w:rPr>
      </w:pPr>
      <w:ins w:id="64" w:author="Coe, David W" w:date="2020-12-09T10:24:00Z">
        <w:r>
          <w:t xml:space="preserve">Gridded precipitation data are from the Precipitation Estimation from Remotely Sensed Information Using Artificial Neural Networks-Climate Data Record (PERSIANN-CDR; </w:t>
        </w:r>
        <w:proofErr w:type="spellStart"/>
        <w:r>
          <w:t>Ashouri</w:t>
        </w:r>
        <w:proofErr w:type="spellEnd"/>
        <w:r>
          <w:t xml:space="preserve"> et al. 2015; NCDC 2015). PERSIANN-CDR is extracted from gridded </w:t>
        </w:r>
        <w:r>
          <w:lastRenderedPageBreak/>
          <w:t xml:space="preserve">satellite (GridSat-B1) infrared data using artificial neural networks and bias corrected using monthly GPCP 2.583 2.58 precipitation. </w:t>
        </w:r>
      </w:ins>
    </w:p>
    <w:p w14:paraId="0DF795DB" w14:textId="19E93477" w:rsidR="009460DF" w:rsidRDefault="00E742B2">
      <w:pPr>
        <w:pStyle w:val="paragraph"/>
        <w:spacing w:before="0" w:beforeAutospacing="0" w:after="0" w:afterAutospacing="0" w:line="480" w:lineRule="auto"/>
        <w:ind w:firstLine="720"/>
        <w:contextualSpacing/>
        <w:mirrorIndents/>
        <w:jc w:val="both"/>
        <w:textAlignment w:val="baseline"/>
        <w:rPr>
          <w:color w:val="00000A"/>
        </w:rPr>
        <w:pPrChange w:id="65" w:author="Coe, David W" w:date="2020-12-09T11:34:00Z">
          <w:pPr>
            <w:pStyle w:val="paragraph"/>
            <w:spacing w:after="0" w:afterAutospacing="0" w:line="480" w:lineRule="auto"/>
            <w:ind w:firstLine="720"/>
            <w:contextualSpacing/>
            <w:mirrorIndents/>
            <w:jc w:val="both"/>
            <w:textAlignment w:val="baseline"/>
          </w:pPr>
        </w:pPrChange>
      </w:pPr>
      <w:ins w:id="66" w:author="Coe, David W" w:date="2020-12-09T10:24:00Z">
        <w:r w:rsidRPr="00E742B2">
          <w:rPr>
            <w:color w:val="00000A"/>
          </w:rPr>
          <w:t xml:space="preserve">The teleconnection indices used include daily </w:t>
        </w:r>
      </w:ins>
      <w:ins w:id="67" w:author="Coe, David W" w:date="2020-12-09T10:45:00Z">
        <w:r w:rsidR="00A518DE">
          <w:rPr>
            <w:color w:val="00000A"/>
          </w:rPr>
          <w:t xml:space="preserve">AO, </w:t>
        </w:r>
      </w:ins>
      <w:ins w:id="68" w:author="Coe, David W" w:date="2020-12-09T10:24:00Z">
        <w:r w:rsidRPr="00E742B2">
          <w:rPr>
            <w:color w:val="00000A"/>
          </w:rPr>
          <w:t>NAO,</w:t>
        </w:r>
      </w:ins>
      <w:ins w:id="69" w:author="Coe, David W" w:date="2020-12-09T10:45:00Z">
        <w:r w:rsidR="00A518DE">
          <w:rPr>
            <w:color w:val="00000A"/>
          </w:rPr>
          <w:t xml:space="preserve"> and</w:t>
        </w:r>
      </w:ins>
      <w:ins w:id="70" w:author="Coe, David W" w:date="2020-12-09T10:24:00Z">
        <w:r w:rsidRPr="00E742B2">
          <w:rPr>
            <w:color w:val="00000A"/>
          </w:rPr>
          <w:t xml:space="preserve"> PNA</w:t>
        </w:r>
      </w:ins>
      <w:ins w:id="71" w:author="Coe, David W" w:date="2020-12-09T10:45:00Z">
        <w:r w:rsidR="00A518DE">
          <w:rPr>
            <w:color w:val="00000A"/>
          </w:rPr>
          <w:t xml:space="preserve"> </w:t>
        </w:r>
      </w:ins>
      <w:ins w:id="72" w:author="Coe, David W" w:date="2020-12-09T10:24:00Z">
        <w:r w:rsidRPr="00E742B2">
          <w:rPr>
            <w:color w:val="00000A"/>
          </w:rPr>
          <w:t>indices from the</w:t>
        </w:r>
      </w:ins>
      <w:ins w:id="73" w:author="Coe, David W" w:date="2020-12-09T11:34:00Z">
        <w:r w:rsidR="00611B39">
          <w:rPr>
            <w:color w:val="00000A"/>
          </w:rPr>
          <w:t xml:space="preserve"> </w:t>
        </w:r>
      </w:ins>
      <w:ins w:id="74" w:author="Coe, David W" w:date="2020-12-09T11:33:00Z">
        <w:r w:rsidR="00611B39">
          <w:rPr>
            <w:color w:val="00000A"/>
          </w:rPr>
          <w:t xml:space="preserve">Climate Prediction Center </w:t>
        </w:r>
      </w:ins>
      <w:ins w:id="75" w:author="Coe, David W" w:date="2020-12-09T10:45:00Z">
        <w:r w:rsidR="00A518DE" w:rsidRPr="00A518DE">
          <w:rPr>
            <w:color w:val="00000A"/>
          </w:rPr>
          <w:t>https://www.cpc.ncep.noaa.gov/products/precip/CWlink/daily_ao_index/teleconnections.shtml</w:t>
        </w:r>
      </w:ins>
      <w:ins w:id="76" w:author="Coe, David W" w:date="2020-12-09T10:24:00Z">
        <w:r w:rsidRPr="00E742B2">
          <w:rPr>
            <w:color w:val="00000A"/>
          </w:rPr>
          <w:t>), and the seasonal</w:t>
        </w:r>
        <w:r>
          <w:rPr>
            <w:color w:val="00000A"/>
          </w:rPr>
          <w:t xml:space="preserve"> </w:t>
        </w:r>
        <w:r w:rsidRPr="00E742B2">
          <w:rPr>
            <w:color w:val="00000A"/>
          </w:rPr>
          <w:t>Niño-3.4 index (Reynolds et al. 2002)</w:t>
        </w:r>
      </w:ins>
      <w:ins w:id="77" w:author="Coe, David W" w:date="2020-12-09T10:45:00Z">
        <w:r w:rsidR="00A518DE">
          <w:rPr>
            <w:color w:val="00000A"/>
          </w:rPr>
          <w:t xml:space="preserve">. </w:t>
        </w:r>
      </w:ins>
    </w:p>
    <w:p w14:paraId="3D8C59E4"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rFonts w:ascii="Calibri" w:hAnsi="Calibri" w:cs="Calibri"/>
          <w:color w:val="00000A"/>
          <w:sz w:val="22"/>
          <w:szCs w:val="22"/>
        </w:rPr>
        <w:t> </w:t>
      </w:r>
    </w:p>
    <w:p w14:paraId="4C61576B"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i/>
          <w:iCs/>
          <w:color w:val="00000A"/>
        </w:rPr>
        <w:t>2b. k-means clustering</w:t>
      </w:r>
      <w:r>
        <w:rPr>
          <w:rStyle w:val="eop"/>
          <w:color w:val="00000A"/>
        </w:rPr>
        <w:t> </w:t>
      </w:r>
    </w:p>
    <w:p w14:paraId="4D638AAC" w14:textId="02618F7C"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K-means clustering seeks to sort data into k-number of clusters (pre-determined by the user) based on intra-cluster variance of the Squared Euclidean Distance between data points</w:t>
      </w:r>
      <w:r w:rsidR="00D97CB7">
        <w:rPr>
          <w:rStyle w:val="normaltextrun"/>
          <w:color w:val="00000A"/>
        </w:rPr>
        <w:t xml:space="preserve"> (</w:t>
      </w:r>
      <w:r w:rsidR="00D97CB7">
        <w:rPr>
          <w:rStyle w:val="spellingerror"/>
          <w:color w:val="00000A"/>
        </w:rPr>
        <w:t>Diday</w:t>
      </w:r>
      <w:r w:rsidR="00D97CB7">
        <w:rPr>
          <w:rStyle w:val="normaltextrun"/>
          <w:color w:val="00000A"/>
        </w:rPr>
        <w:t xml:space="preserve"> and Simon 1976, Roller et al. 2016). </w:t>
      </w:r>
      <w:r>
        <w:rPr>
          <w:rStyle w:val="normaltextrun"/>
          <w:color w:val="00000A"/>
        </w:rPr>
        <w:t xml:space="preserve"> The lower the variance, the higher the confidence that a cluster closely represents the underlying daily fields, the significance of which is tested using the </w:t>
      </w:r>
      <w:r>
        <w:rPr>
          <w:rStyle w:val="spellingerror"/>
          <w:color w:val="00000A"/>
        </w:rPr>
        <w:t>Classifiability</w:t>
      </w:r>
      <w:r>
        <w:rPr>
          <w:rStyle w:val="normaltextrun"/>
          <w:color w:val="00000A"/>
        </w:rPr>
        <w:t xml:space="preserve"> Index (CI) (</w:t>
      </w:r>
      <w:r>
        <w:rPr>
          <w:rStyle w:val="spellingerror"/>
          <w:color w:val="00000A"/>
        </w:rPr>
        <w:t>Michelangeli</w:t>
      </w:r>
      <w:r>
        <w:rPr>
          <w:rStyle w:val="normaltextrun"/>
          <w:color w:val="00000A"/>
        </w:rPr>
        <w:t xml:space="preserve"> et al. 1995, Moron et al. 2002). </w:t>
      </w:r>
      <w:r>
        <w:rPr>
          <w:rStyle w:val="eop"/>
          <w:color w:val="00000A"/>
        </w:rPr>
        <w:t> </w:t>
      </w:r>
    </w:p>
    <w:p w14:paraId="7ECBCA6A" w14:textId="67D48E09"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Since this study is using a multi-variate solution, the data must be standardized properly to prevent bias from any of the fields. Standardized anomaly fields are created at each grid point by removing the long-term seasonal mean, area weighting for latitude, dividing by the standard deviation and run</w:t>
      </w:r>
      <w:r w:rsidR="00094265">
        <w:rPr>
          <w:rStyle w:val="normaltextrun"/>
          <w:color w:val="00000A"/>
        </w:rPr>
        <w:t>n</w:t>
      </w:r>
      <w:r w:rsidR="00553BA3">
        <w:rPr>
          <w:rStyle w:val="normaltextrun"/>
          <w:color w:val="00000A"/>
        </w:rPr>
        <w:t>ing</w:t>
      </w:r>
      <w:r>
        <w:rPr>
          <w:rStyle w:val="normaltextrun"/>
          <w:color w:val="00000A"/>
        </w:rPr>
        <w:t xml:space="preserve"> through an empirical orthogonal function (EOF) filter </w:t>
      </w:r>
      <w:r w:rsidR="00053F1B">
        <w:rPr>
          <w:rStyle w:val="normaltextrun"/>
          <w:color w:val="00000A"/>
        </w:rPr>
        <w:t xml:space="preserve">to </w:t>
      </w:r>
      <w:r>
        <w:rPr>
          <w:rStyle w:val="normaltextrun"/>
          <w:color w:val="00000A"/>
        </w:rPr>
        <w:t xml:space="preserve">retain 95% of the variance in the dataset. This produces a grid of </w:t>
      </w:r>
      <w:proofErr w:type="spellStart"/>
      <w:r>
        <w:rPr>
          <w:rStyle w:val="spellingerror"/>
          <w:i/>
          <w:iCs/>
          <w:color w:val="00000A"/>
        </w:rPr>
        <w:t>nt</w:t>
      </w:r>
      <w:proofErr w:type="spellEnd"/>
      <w:r>
        <w:rPr>
          <w:rStyle w:val="normaltextrun"/>
          <w:i/>
          <w:iCs/>
          <w:color w:val="00000A"/>
        </w:rPr>
        <w:t xml:space="preserve"> by ns</w:t>
      </w:r>
      <w:r>
        <w:rPr>
          <w:rStyle w:val="normaltextrun"/>
          <w:color w:val="00000A"/>
        </w:rPr>
        <w:t xml:space="preserve"> data points to be used by the k-means algorithm.</w:t>
      </w:r>
      <w:r>
        <w:rPr>
          <w:rStyle w:val="eop"/>
          <w:color w:val="00000A"/>
        </w:rPr>
        <w:t> </w:t>
      </w:r>
    </w:p>
    <w:p w14:paraId="6B212DDB" w14:textId="77A40101"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The CI</w:t>
      </w:r>
      <w:r w:rsidR="0011222A">
        <w:rPr>
          <w:rStyle w:val="normaltextrun"/>
          <w:color w:val="00000A"/>
        </w:rPr>
        <w:t xml:space="preserve"> determines the minimum number of clusters,</w:t>
      </w:r>
      <w:r w:rsidR="0011222A" w:rsidRPr="0011222A">
        <w:rPr>
          <w:rStyle w:val="normaltextrun"/>
          <w:i/>
          <w:iCs/>
          <w:color w:val="00000A"/>
        </w:rPr>
        <w:t xml:space="preserve"> K</w:t>
      </w:r>
      <w:r w:rsidR="0011222A">
        <w:rPr>
          <w:rStyle w:val="normaltextrun"/>
          <w:color w:val="00000A"/>
        </w:rPr>
        <w:t>, by which the data can be considered well-separated and</w:t>
      </w:r>
      <w:r>
        <w:rPr>
          <w:rStyle w:val="normaltextrun"/>
          <w:color w:val="00000A"/>
        </w:rPr>
        <w:t xml:space="preserve"> depends on the </w:t>
      </w:r>
      <w:r w:rsidR="00053F1B">
        <w:rPr>
          <w:rStyle w:val="normaltextrun"/>
          <w:color w:val="00000A"/>
        </w:rPr>
        <w:t xml:space="preserve">mean </w:t>
      </w:r>
      <w:r>
        <w:rPr>
          <w:rStyle w:val="normaltextrun"/>
          <w:color w:val="00000A"/>
        </w:rPr>
        <w:t xml:space="preserve">anomaly correlation coefficients (ACC) between </w:t>
      </w:r>
      <w:r w:rsidR="00053F1B">
        <w:rPr>
          <w:rStyle w:val="normaltextrun"/>
          <w:color w:val="00000A"/>
        </w:rPr>
        <w:t>the clusters in various partitionings (where</w:t>
      </w:r>
      <w:r w:rsidR="00797562">
        <w:rPr>
          <w:rStyle w:val="normaltextrun"/>
          <w:color w:val="00000A"/>
        </w:rPr>
        <w:t xml:space="preserve"> a partition represents a single clustering result for a given</w:t>
      </w:r>
      <w:r w:rsidR="00797562" w:rsidRPr="009F510A">
        <w:rPr>
          <w:rStyle w:val="normaltextrun"/>
          <w:i/>
          <w:iCs/>
          <w:color w:val="00000A"/>
        </w:rPr>
        <w:t xml:space="preserve"> K</w:t>
      </w:r>
      <w:r w:rsidR="00797562">
        <w:rPr>
          <w:rStyle w:val="normaltextrun"/>
          <w:color w:val="00000A"/>
        </w:rPr>
        <w:t>, based on random initialization)</w:t>
      </w:r>
      <w:r>
        <w:rPr>
          <w:rStyle w:val="normaltextrun"/>
          <w:color w:val="00000A"/>
        </w:rPr>
        <w:t xml:space="preserve">, with </w:t>
      </w:r>
      <w:r w:rsidR="00797562">
        <w:rPr>
          <w:rStyle w:val="normaltextrun"/>
          <w:color w:val="00000A"/>
        </w:rPr>
        <w:t xml:space="preserve">the number of partitionings for each </w:t>
      </w:r>
      <w:r w:rsidR="00797562" w:rsidRPr="009F510A">
        <w:rPr>
          <w:rStyle w:val="normaltextrun"/>
          <w:i/>
          <w:iCs/>
          <w:color w:val="00000A"/>
        </w:rPr>
        <w:t>K</w:t>
      </w:r>
      <w:r>
        <w:rPr>
          <w:rStyle w:val="normaltextrun"/>
          <w:color w:val="00000A"/>
        </w:rPr>
        <w:t xml:space="preserve"> chosen by the user (Moron et al. 2002). This results in </w:t>
      </w:r>
      <w:r>
        <w:rPr>
          <w:rStyle w:val="normaltextrun"/>
          <w:i/>
          <w:iCs/>
          <w:color w:val="00000A"/>
        </w:rPr>
        <w:t>K</w:t>
      </w:r>
      <w:r>
        <w:rPr>
          <w:rStyle w:val="normaltextrun"/>
          <w:color w:val="00000A"/>
        </w:rPr>
        <w:t xml:space="preserve"> distinct CI value</w:t>
      </w:r>
      <w:r>
        <w:rPr>
          <w:rStyle w:val="normaltextrun"/>
          <w:i/>
          <w:iCs/>
          <w:color w:val="00000A"/>
        </w:rPr>
        <w:t>.</w:t>
      </w:r>
      <w:r>
        <w:rPr>
          <w:rStyle w:val="normaltextrun"/>
          <w:color w:val="00000A"/>
        </w:rPr>
        <w:t xml:space="preserve"> To determine the statistical significance of </w:t>
      </w:r>
      <w:r>
        <w:rPr>
          <w:rStyle w:val="normaltextrun"/>
          <w:color w:val="00000A"/>
        </w:rPr>
        <w:lastRenderedPageBreak/>
        <w:t>these values, the process is repeated with a red-noise dataset created from the input fields to establish a 90% confidence interval of CI values</w:t>
      </w:r>
      <w:r w:rsidR="007F6CBE">
        <w:rPr>
          <w:rStyle w:val="normaltextrun"/>
          <w:color w:val="00000A"/>
        </w:rPr>
        <w:t xml:space="preserve"> for each </w:t>
      </w:r>
      <w:r w:rsidR="007F6CBE">
        <w:rPr>
          <w:rStyle w:val="normaltextrun"/>
          <w:i/>
          <w:iCs/>
          <w:color w:val="00000A"/>
        </w:rPr>
        <w:t>K</w:t>
      </w:r>
      <w:r>
        <w:rPr>
          <w:rStyle w:val="normaltextrun"/>
          <w:color w:val="00000A"/>
        </w:rPr>
        <w:t xml:space="preserve">. Any CI values from the data which fall outside of this 90% confidence interval indicate a clustering that is significantly more consistent and repeatable than that using random </w:t>
      </w:r>
      <w:proofErr w:type="gramStart"/>
      <w:r>
        <w:rPr>
          <w:rStyle w:val="contextualspellingandgrammarerror"/>
          <w:color w:val="00000A"/>
        </w:rPr>
        <w:t>red-noise</w:t>
      </w:r>
      <w:proofErr w:type="gramEnd"/>
      <w:r>
        <w:rPr>
          <w:rStyle w:val="normaltextrun"/>
          <w:color w:val="00000A"/>
        </w:rPr>
        <w:t>. For this study, 100 simulations and a max of 10 clusters (</w:t>
      </w:r>
      <w:r>
        <w:rPr>
          <w:rStyle w:val="normaltextrun"/>
          <w:i/>
          <w:iCs/>
          <w:color w:val="00000A"/>
        </w:rPr>
        <w:t>K</w:t>
      </w:r>
      <w:r>
        <w:rPr>
          <w:rStyle w:val="normaltextrun"/>
          <w:color w:val="00000A"/>
        </w:rPr>
        <w:t xml:space="preserve"> = 10) are subjectively chosen. Figure 1 details the output, where the red line represents the CI values of the data and the gray shading indicates the 90% confidence interval. </w:t>
      </w:r>
      <w:bookmarkStart w:id="78" w:name="_Hlk37335615"/>
      <w:r>
        <w:rPr>
          <w:rStyle w:val="normaltextrun"/>
          <w:color w:val="00000A"/>
        </w:rPr>
        <w:t xml:space="preserve">From this, a 7-cluster </w:t>
      </w:r>
      <w:r w:rsidR="00127EB8">
        <w:rPr>
          <w:rStyle w:val="normaltextrun"/>
          <w:color w:val="00000A"/>
        </w:rPr>
        <w:t>partitioning</w:t>
      </w:r>
      <w:r>
        <w:rPr>
          <w:rStyle w:val="normaltextrun"/>
          <w:color w:val="00000A"/>
        </w:rPr>
        <w:t xml:space="preserve"> is chosen</w:t>
      </w:r>
      <w:r w:rsidR="00127EB8">
        <w:rPr>
          <w:rStyle w:val="normaltextrun"/>
          <w:color w:val="00000A"/>
        </w:rPr>
        <w:t xml:space="preserve"> (based on best CI)</w:t>
      </w:r>
      <w:r>
        <w:rPr>
          <w:rStyle w:val="normaltextrun"/>
          <w:color w:val="00000A"/>
        </w:rPr>
        <w:t xml:space="preserve"> as the best representation of the data for the season.   </w:t>
      </w:r>
      <w:r>
        <w:rPr>
          <w:rStyle w:val="eop"/>
          <w:color w:val="00000A"/>
        </w:rPr>
        <w:t> </w:t>
      </w:r>
      <w:bookmarkEnd w:id="78"/>
    </w:p>
    <w:p w14:paraId="72E91361"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The same clustering performed using standardized anomalies made with the long-term daily mean removed left the conclusions of the study unchanged. We will be using the seasonal-mean removed data in the rest of this study as the patterns were more clearly defined and showed stronger correlations to days within the patterns than in the daily-mean removed data.</w:t>
      </w:r>
      <w:r>
        <w:rPr>
          <w:rStyle w:val="eop"/>
          <w:color w:val="00000A"/>
        </w:rPr>
        <w:t> </w:t>
      </w:r>
    </w:p>
    <w:p w14:paraId="729974EF" w14:textId="77777777"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rFonts w:ascii="Calibri" w:hAnsi="Calibri" w:cs="Calibri"/>
          <w:color w:val="00000A"/>
          <w:sz w:val="22"/>
          <w:szCs w:val="22"/>
        </w:rPr>
        <w:t> </w:t>
      </w:r>
    </w:p>
    <w:p w14:paraId="0427E90B" w14:textId="77777777" w:rsidR="00C47277" w:rsidRDefault="00C47277" w:rsidP="006C07ED">
      <w:pPr>
        <w:pStyle w:val="paragraph"/>
        <w:spacing w:after="0" w:afterAutospacing="0" w:line="480" w:lineRule="auto"/>
        <w:contextualSpacing/>
        <w:mirrorIndents/>
        <w:jc w:val="both"/>
        <w:textAlignment w:val="baseline"/>
        <w:rPr>
          <w:color w:val="00000A"/>
        </w:rPr>
      </w:pPr>
      <w:bookmarkStart w:id="79" w:name="_Hlk37338501"/>
      <w:r>
        <w:rPr>
          <w:rStyle w:val="normaltextrun"/>
          <w:b/>
          <w:bCs/>
          <w:i/>
          <w:iCs/>
          <w:color w:val="00000A"/>
        </w:rPr>
        <w:t>2c. Monte Carlo Analysis </w:t>
      </w:r>
      <w:r>
        <w:rPr>
          <w:rStyle w:val="eop"/>
          <w:color w:val="00000A"/>
        </w:rPr>
        <w:t> </w:t>
      </w:r>
    </w:p>
    <w:p w14:paraId="0A23F3FC" w14:textId="50B098AB"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To better understand significance in the data, a 95% confidence interval using the Monte Carlo method establishes the background frequency of WT occurrence. Each day for the period (1979–2018) is assigned a cluster value from the k-means algorithm. Then, every cluster value is randomly shuffled throughout all dates (while maintaining monthly</w:t>
      </w:r>
      <w:r w:rsidR="00F02B40">
        <w:rPr>
          <w:rStyle w:val="normaltextrun"/>
          <w:color w:val="00000A"/>
        </w:rPr>
        <w:t xml:space="preserve"> and yearly</w:t>
      </w:r>
      <w:r>
        <w:rPr>
          <w:rStyle w:val="normaltextrun"/>
          <w:color w:val="00000A"/>
        </w:rPr>
        <w:t xml:space="preserve"> integrity) and the calculation redone, 1000 times. </w:t>
      </w:r>
      <w:bookmarkStart w:id="80" w:name="_Hlk37339211"/>
      <w:r>
        <w:rPr>
          <w:rStyle w:val="normaltextrun"/>
          <w:color w:val="00000A"/>
        </w:rPr>
        <w:t>After sorting, the 25</w:t>
      </w:r>
      <w:r>
        <w:rPr>
          <w:rStyle w:val="normaltextrun"/>
          <w:color w:val="00000A"/>
          <w:sz w:val="19"/>
          <w:szCs w:val="19"/>
          <w:vertAlign w:val="superscript"/>
        </w:rPr>
        <w:t>th</w:t>
      </w:r>
      <w:r>
        <w:rPr>
          <w:rStyle w:val="normaltextrun"/>
          <w:color w:val="00000A"/>
        </w:rPr>
        <w:t xml:space="preserve"> and 975</w:t>
      </w:r>
      <w:r>
        <w:rPr>
          <w:rStyle w:val="normaltextrun"/>
          <w:color w:val="00000A"/>
          <w:sz w:val="19"/>
          <w:szCs w:val="19"/>
          <w:vertAlign w:val="superscript"/>
        </w:rPr>
        <w:t>th</w:t>
      </w:r>
      <w:r>
        <w:rPr>
          <w:rStyle w:val="normaltextrun"/>
          <w:color w:val="00000A"/>
        </w:rPr>
        <w:t xml:space="preserve"> trials are used to determine the 2.5% and 97.5% confidence values, creating the background frequency (95% confidence interval). </w:t>
      </w:r>
      <w:bookmarkEnd w:id="80"/>
      <w:r>
        <w:rPr>
          <w:rStyle w:val="normaltextrun"/>
          <w:color w:val="00000A"/>
        </w:rPr>
        <w:t>Data points that fall outside of the background frequency are significant compared to random chance. </w:t>
      </w:r>
      <w:r>
        <w:rPr>
          <w:rStyle w:val="eop"/>
          <w:color w:val="00000A"/>
        </w:rPr>
        <w:t> </w:t>
      </w:r>
    </w:p>
    <w:bookmarkEnd w:id="79"/>
    <w:p w14:paraId="2053CBBD" w14:textId="17B1B61A"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49BBC62F" w14:textId="0414B5EA" w:rsidR="00C47277" w:rsidDel="00F34D67" w:rsidRDefault="00C47277" w:rsidP="00D271BF">
      <w:pPr>
        <w:pStyle w:val="paragraph"/>
        <w:spacing w:after="0" w:afterAutospacing="0" w:line="480" w:lineRule="auto"/>
        <w:ind w:firstLine="720"/>
        <w:contextualSpacing/>
        <w:mirrorIndents/>
        <w:jc w:val="both"/>
        <w:textAlignment w:val="baseline"/>
        <w:rPr>
          <w:del w:id="81" w:author="Coe, David W" w:date="2020-11-30T15:30:00Z"/>
          <w:rStyle w:val="normaltextrun"/>
          <w:b/>
          <w:bCs/>
          <w:i/>
          <w:iCs/>
          <w:color w:val="00000A"/>
        </w:rPr>
      </w:pPr>
      <w:r>
        <w:rPr>
          <w:rStyle w:val="normaltextrun"/>
          <w:b/>
          <w:bCs/>
          <w:i/>
          <w:iCs/>
          <w:color w:val="00000A"/>
        </w:rPr>
        <w:lastRenderedPageBreak/>
        <w:t>2d</w:t>
      </w:r>
      <w:ins w:id="82" w:author="Coe, David W" w:date="2020-11-30T15:30:00Z">
        <w:r w:rsidR="00D271BF">
          <w:rPr>
            <w:rStyle w:val="normaltextrun"/>
            <w:b/>
            <w:bCs/>
            <w:i/>
            <w:iCs/>
            <w:color w:val="00000A"/>
          </w:rPr>
          <w:t>. Markov Chain Analysis</w:t>
        </w:r>
      </w:ins>
      <w:del w:id="83" w:author="Coe, David W" w:date="2020-11-30T15:30:00Z">
        <w:r w:rsidDel="00D271BF">
          <w:rPr>
            <w:rStyle w:val="normaltextrun"/>
            <w:b/>
            <w:bCs/>
            <w:i/>
            <w:iCs/>
            <w:color w:val="00000A"/>
          </w:rPr>
          <w:delText xml:space="preserve">. Correlation and </w:delText>
        </w:r>
        <w:r w:rsidR="00127EB8" w:rsidDel="00D271BF">
          <w:rPr>
            <w:rStyle w:val="normaltextrun"/>
            <w:b/>
            <w:bCs/>
            <w:i/>
            <w:iCs/>
            <w:color w:val="00000A"/>
          </w:rPr>
          <w:delText>Root-Mean-Squared-Error (</w:delText>
        </w:r>
        <w:r w:rsidDel="00D271BF">
          <w:rPr>
            <w:rStyle w:val="normaltextrun"/>
            <w:b/>
            <w:bCs/>
            <w:i/>
            <w:iCs/>
            <w:color w:val="00000A"/>
          </w:rPr>
          <w:delText>RMSE</w:delText>
        </w:r>
        <w:r w:rsidR="00127EB8" w:rsidDel="00D271BF">
          <w:rPr>
            <w:rStyle w:val="normaltextrun"/>
            <w:b/>
            <w:bCs/>
            <w:i/>
            <w:iCs/>
            <w:color w:val="00000A"/>
          </w:rPr>
          <w:delText>)</w:delText>
        </w:r>
        <w:r w:rsidDel="00D271BF">
          <w:rPr>
            <w:rStyle w:val="normaltextrun"/>
            <w:b/>
            <w:bCs/>
            <w:i/>
            <w:iCs/>
            <w:color w:val="00000A"/>
          </w:rPr>
          <w:delText xml:space="preserve"> analysis of clusters</w:delText>
        </w:r>
        <w:r w:rsidDel="00D271BF">
          <w:rPr>
            <w:rStyle w:val="eop"/>
            <w:color w:val="00000A"/>
          </w:rPr>
          <w:delText> </w:delText>
        </w:r>
      </w:del>
    </w:p>
    <w:p w14:paraId="29938F73" w14:textId="77777777" w:rsidR="00F34D67" w:rsidRDefault="00F34D67" w:rsidP="00D271BF">
      <w:pPr>
        <w:pStyle w:val="paragraph"/>
        <w:spacing w:after="0" w:afterAutospacing="0" w:line="480" w:lineRule="auto"/>
        <w:contextualSpacing/>
        <w:mirrorIndents/>
        <w:jc w:val="both"/>
        <w:textAlignment w:val="baseline"/>
        <w:rPr>
          <w:ins w:id="84" w:author="Coe, David W" w:date="2020-12-03T17:45:00Z"/>
          <w:color w:val="00000A"/>
        </w:rPr>
      </w:pPr>
    </w:p>
    <w:p w14:paraId="5B22B400" w14:textId="77777777" w:rsidR="00E23CEC" w:rsidRDefault="00D271BF" w:rsidP="00D271BF">
      <w:pPr>
        <w:pStyle w:val="paragraph"/>
        <w:spacing w:after="0" w:afterAutospacing="0" w:line="480" w:lineRule="auto"/>
        <w:ind w:firstLine="720"/>
        <w:contextualSpacing/>
        <w:mirrorIndents/>
        <w:jc w:val="both"/>
        <w:textAlignment w:val="baseline"/>
        <w:rPr>
          <w:ins w:id="85" w:author="Coe, David W" w:date="2020-11-30T15:47:00Z"/>
          <w:rStyle w:val="normaltextrun"/>
          <w:color w:val="00000A"/>
        </w:rPr>
      </w:pPr>
      <w:ins w:id="86" w:author="Coe, David W" w:date="2020-11-30T15:30:00Z">
        <w:r>
          <w:rPr>
            <w:rStyle w:val="normaltextrun"/>
            <w:color w:val="00000A"/>
          </w:rPr>
          <w:t xml:space="preserve">Markov Chain analysis (as performed by Vautard et al. 1990) is used to better understand </w:t>
        </w:r>
      </w:ins>
      <w:ins w:id="87" w:author="Coe, David W" w:date="2020-11-30T15:31:00Z">
        <w:r>
          <w:rPr>
            <w:rStyle w:val="normaltextrun"/>
            <w:color w:val="00000A"/>
          </w:rPr>
          <w:t>WT progressions between clusters</w:t>
        </w:r>
      </w:ins>
      <w:ins w:id="88" w:author="Coe, David W" w:date="2020-11-30T15:30:00Z">
        <w:r>
          <w:rPr>
            <w:rStyle w:val="normaltextrun"/>
            <w:color w:val="00000A"/>
          </w:rPr>
          <w:t>. As found by Vautard et al. (1990), it is necessary to use Markov Chain analysis when clusters have large size discrepancies in number of cluster elements</w:t>
        </w:r>
      </w:ins>
      <w:ins w:id="89" w:author="Coe, David W" w:date="2020-11-30T15:40:00Z">
        <w:r w:rsidR="00E23CEC">
          <w:rPr>
            <w:rStyle w:val="normaltextrun"/>
            <w:color w:val="00000A"/>
          </w:rPr>
          <w:t xml:space="preserve"> rather than using an equiprobability model</w:t>
        </w:r>
      </w:ins>
      <w:ins w:id="90" w:author="Coe, David W" w:date="2020-11-30T15:43:00Z">
        <w:r w:rsidR="00E23CEC">
          <w:rPr>
            <w:rStyle w:val="normaltextrun"/>
            <w:color w:val="00000A"/>
          </w:rPr>
          <w:t xml:space="preserve">. The equiprobability model assumes that each </w:t>
        </w:r>
      </w:ins>
      <w:ins w:id="91" w:author="Coe, David W" w:date="2020-11-30T15:45:00Z">
        <w:r w:rsidR="00E23CEC">
          <w:rPr>
            <w:rStyle w:val="normaltextrun"/>
            <w:color w:val="00000A"/>
          </w:rPr>
          <w:t>cluster</w:t>
        </w:r>
      </w:ins>
      <w:ins w:id="92" w:author="Coe, David W" w:date="2020-11-30T15:43:00Z">
        <w:r w:rsidR="00E23CEC">
          <w:rPr>
            <w:rStyle w:val="normaltextrun"/>
            <w:color w:val="00000A"/>
          </w:rPr>
          <w:t xml:space="preserve"> is as likely to occur on the next day as any other </w:t>
        </w:r>
      </w:ins>
      <w:ins w:id="93" w:author="Coe, David W" w:date="2020-11-30T15:46:00Z">
        <w:r w:rsidR="00E23CEC">
          <w:rPr>
            <w:rStyle w:val="normaltextrun"/>
            <w:color w:val="00000A"/>
          </w:rPr>
          <w:t>cluster</w:t>
        </w:r>
      </w:ins>
      <w:ins w:id="94" w:author="Coe, David W" w:date="2020-11-30T15:43:00Z">
        <w:r w:rsidR="00E23CEC">
          <w:rPr>
            <w:rStyle w:val="normaltextrun"/>
            <w:color w:val="00000A"/>
          </w:rPr>
          <w:t>. This co</w:t>
        </w:r>
      </w:ins>
      <w:ins w:id="95" w:author="Coe, David W" w:date="2020-11-30T15:44:00Z">
        <w:r w:rsidR="00E23CEC">
          <w:rPr>
            <w:rStyle w:val="normaltextrun"/>
            <w:color w:val="00000A"/>
          </w:rPr>
          <w:t xml:space="preserve">nditional probability does not account for the absolute probability of a </w:t>
        </w:r>
      </w:ins>
      <w:ins w:id="96" w:author="Coe, David W" w:date="2020-11-30T15:46:00Z">
        <w:r w:rsidR="00E23CEC">
          <w:rPr>
            <w:rStyle w:val="normaltextrun"/>
            <w:color w:val="00000A"/>
          </w:rPr>
          <w:t>cluster</w:t>
        </w:r>
      </w:ins>
      <w:ins w:id="97" w:author="Coe, David W" w:date="2020-11-30T15:44:00Z">
        <w:r w:rsidR="00E23CEC">
          <w:rPr>
            <w:rStyle w:val="normaltextrun"/>
            <w:color w:val="00000A"/>
          </w:rPr>
          <w:t xml:space="preserve"> to occur</w:t>
        </w:r>
      </w:ins>
      <w:ins w:id="98" w:author="Coe, David W" w:date="2020-11-30T15:45:00Z">
        <w:r w:rsidR="00E23CEC">
          <w:rPr>
            <w:rStyle w:val="normaltextrun"/>
            <w:color w:val="00000A"/>
          </w:rPr>
          <w:t xml:space="preserve">, leading to bias in favor of </w:t>
        </w:r>
      </w:ins>
      <w:ins w:id="99" w:author="Coe, David W" w:date="2020-11-30T15:46:00Z">
        <w:r w:rsidR="00E23CEC">
          <w:rPr>
            <w:rStyle w:val="normaltextrun"/>
            <w:color w:val="00000A"/>
          </w:rPr>
          <w:t>clusters</w:t>
        </w:r>
      </w:ins>
      <w:ins w:id="100" w:author="Coe, David W" w:date="2020-11-30T15:45:00Z">
        <w:r w:rsidR="00E23CEC">
          <w:rPr>
            <w:rStyle w:val="normaltextrun"/>
            <w:color w:val="00000A"/>
          </w:rPr>
          <w:t xml:space="preserve"> that</w:t>
        </w:r>
      </w:ins>
      <w:ins w:id="101" w:author="Coe, David W" w:date="2020-11-30T15:46:00Z">
        <w:r w:rsidR="00E23CEC">
          <w:rPr>
            <w:rStyle w:val="normaltextrun"/>
            <w:color w:val="00000A"/>
          </w:rPr>
          <w:t xml:space="preserve"> </w:t>
        </w:r>
      </w:ins>
      <w:ins w:id="102" w:author="Coe, David W" w:date="2020-11-30T15:47:00Z">
        <w:r w:rsidR="00E23CEC">
          <w:rPr>
            <w:rStyle w:val="normaltextrun"/>
            <w:color w:val="00000A"/>
          </w:rPr>
          <w:t>have the most elements.</w:t>
        </w:r>
      </w:ins>
      <w:ins w:id="103" w:author="Coe, David W" w:date="2020-11-30T15:45:00Z">
        <w:r w:rsidR="00E23CEC">
          <w:rPr>
            <w:rStyle w:val="normaltextrun"/>
            <w:color w:val="00000A"/>
          </w:rPr>
          <w:t xml:space="preserve"> </w:t>
        </w:r>
      </w:ins>
      <w:ins w:id="104" w:author="Coe, David W" w:date="2020-11-30T15:30:00Z">
        <w:r>
          <w:rPr>
            <w:rStyle w:val="normaltextrun"/>
            <w:color w:val="00000A"/>
          </w:rPr>
          <w:t>In this study, WTs 1 and 6 both have &gt; 650 days in their clusters, while WTs 2, 3, 4, and 5 have &lt; 500 days in their clusters (Table 1)</w:t>
        </w:r>
      </w:ins>
      <w:ins w:id="105" w:author="Coe, David W" w:date="2020-11-30T15:47:00Z">
        <w:r w:rsidR="00E23CEC">
          <w:rPr>
            <w:rStyle w:val="normaltextrun"/>
            <w:color w:val="00000A"/>
          </w:rPr>
          <w:t>, so an equiprobability model would be biased towards WTs 1 and 6.</w:t>
        </w:r>
      </w:ins>
    </w:p>
    <w:p w14:paraId="43AEDF94" w14:textId="086C532E" w:rsidR="00C47277" w:rsidDel="00D271BF" w:rsidRDefault="00E23CEC">
      <w:pPr>
        <w:pStyle w:val="paragraph"/>
        <w:spacing w:after="0" w:afterAutospacing="0" w:line="480" w:lineRule="auto"/>
        <w:ind w:firstLine="720"/>
        <w:contextualSpacing/>
        <w:mirrorIndents/>
        <w:jc w:val="both"/>
        <w:textAlignment w:val="baseline"/>
        <w:rPr>
          <w:del w:id="106" w:author="Coe, David W" w:date="2020-11-30T15:30:00Z"/>
          <w:color w:val="00000A"/>
        </w:rPr>
      </w:pPr>
      <w:ins w:id="107" w:author="Coe, David W" w:date="2020-11-30T15:48:00Z">
        <w:r>
          <w:rPr>
            <w:rStyle w:val="normaltextrun"/>
            <w:color w:val="00000A"/>
          </w:rPr>
          <w:t xml:space="preserve">To perform this analysis, first the transition matrix </w:t>
        </w:r>
        <w:r w:rsidRPr="00E23CEC">
          <w:rPr>
            <w:rStyle w:val="normaltextrun"/>
            <w:color w:val="00000A"/>
          </w:rPr>
          <w:t>T</w:t>
        </w:r>
      </w:ins>
      <w:ins w:id="108" w:author="Coe, David W" w:date="2020-11-30T15:49:00Z">
        <w:r w:rsidRPr="00E23CEC">
          <w:rPr>
            <w:rStyle w:val="normaltextrun"/>
            <w:color w:val="00000A"/>
            <w:vertAlign w:val="subscript"/>
            <w:rPrChange w:id="109" w:author="Coe, David W" w:date="2020-11-30T15:49:00Z">
              <w:rPr>
                <w:rStyle w:val="normaltextrun"/>
                <w:color w:val="00000A"/>
              </w:rPr>
            </w:rPrChange>
          </w:rPr>
          <w:t>i</w:t>
        </w:r>
        <w:r>
          <w:rPr>
            <w:rStyle w:val="normaltextrun"/>
            <w:color w:val="00000A"/>
            <w:vertAlign w:val="subscript"/>
          </w:rPr>
          <w:t>j</w:t>
        </w:r>
        <w:r>
          <w:rPr>
            <w:rStyle w:val="normaltextrun"/>
            <w:color w:val="00000A"/>
          </w:rPr>
          <w:t xml:space="preserve"> is calculated for the original dataset. Then a Monte Carlo simulation is run 10,000 times, randomly </w:t>
        </w:r>
      </w:ins>
      <w:ins w:id="110" w:author="Coe, David W" w:date="2020-11-30T15:50:00Z">
        <w:r>
          <w:rPr>
            <w:rStyle w:val="normaltextrun"/>
            <w:color w:val="00000A"/>
          </w:rPr>
          <w:t>shuffling the WTs each time while maintaining the integrity of the dataset. Each simulation, a new transition matrix is calculated, B</w:t>
        </w:r>
        <w:r>
          <w:rPr>
            <w:rStyle w:val="normaltextrun"/>
            <w:color w:val="00000A"/>
            <w:vertAlign w:val="subscript"/>
          </w:rPr>
          <w:t>ij</w:t>
        </w:r>
        <w:r>
          <w:rPr>
            <w:rStyle w:val="normaltextrun"/>
            <w:color w:val="00000A"/>
          </w:rPr>
          <w:t>, and is compared to</w:t>
        </w:r>
        <w:r w:rsidR="003819AB">
          <w:rPr>
            <w:rStyle w:val="normaltextrun"/>
            <w:color w:val="00000A"/>
          </w:rPr>
          <w:t xml:space="preserve"> T</w:t>
        </w:r>
        <w:r w:rsidR="003819AB">
          <w:rPr>
            <w:rStyle w:val="normaltextrun"/>
            <w:color w:val="00000A"/>
            <w:vertAlign w:val="subscript"/>
          </w:rPr>
          <w:t>ij</w:t>
        </w:r>
        <w:r w:rsidR="003819AB">
          <w:rPr>
            <w:rStyle w:val="normaltextrun"/>
            <w:color w:val="00000A"/>
          </w:rPr>
          <w:t xml:space="preserve">. </w:t>
        </w:r>
      </w:ins>
      <w:ins w:id="111" w:author="Coe, David W" w:date="2020-11-30T15:51:00Z">
        <w:r w:rsidR="003819AB">
          <w:rPr>
            <w:rStyle w:val="normaltextrun"/>
            <w:color w:val="00000A"/>
          </w:rPr>
          <w:t>The number of C</w:t>
        </w:r>
        <w:r w:rsidR="003819AB">
          <w:rPr>
            <w:rStyle w:val="normaltextrun"/>
            <w:color w:val="00000A"/>
            <w:vertAlign w:val="subscript"/>
          </w:rPr>
          <w:t>ij</w:t>
        </w:r>
        <w:r w:rsidR="003819AB">
          <w:rPr>
            <w:rStyle w:val="normaltextrun"/>
            <w:color w:val="00000A"/>
          </w:rPr>
          <w:t xml:space="preserve"> times where T</w:t>
        </w:r>
        <w:r w:rsidR="003819AB">
          <w:rPr>
            <w:rStyle w:val="normaltextrun"/>
            <w:color w:val="00000A"/>
            <w:vertAlign w:val="subscript"/>
          </w:rPr>
          <w:t>ij</w:t>
        </w:r>
        <w:r w:rsidR="003819AB">
          <w:rPr>
            <w:rStyle w:val="normaltextrun"/>
            <w:color w:val="00000A"/>
          </w:rPr>
          <w:t xml:space="preserve"> </w:t>
        </w:r>
      </w:ins>
      <w:ins w:id="112" w:author="Coe, David W" w:date="2020-11-30T15:52:00Z">
        <w:r w:rsidR="003819AB">
          <w:rPr>
            <w:rStyle w:val="normaltextrun"/>
            <w:color w:val="00000A"/>
          </w:rPr>
          <w:t xml:space="preserve">≥ </w:t>
        </w:r>
        <w:r w:rsidR="003819AB" w:rsidRPr="003819AB">
          <w:rPr>
            <w:rStyle w:val="normaltextrun"/>
            <w:color w:val="00000A"/>
          </w:rPr>
          <w:t>B</w:t>
        </w:r>
        <w:r w:rsidR="003819AB">
          <w:rPr>
            <w:rStyle w:val="normaltextrun"/>
            <w:color w:val="00000A"/>
            <w:vertAlign w:val="subscript"/>
          </w:rPr>
          <w:t>ij</w:t>
        </w:r>
        <w:r w:rsidR="003819AB">
          <w:rPr>
            <w:rStyle w:val="normaltextrun"/>
            <w:color w:val="00000A"/>
          </w:rPr>
          <w:t xml:space="preserve"> and the number of D</w:t>
        </w:r>
        <w:r w:rsidR="003819AB">
          <w:rPr>
            <w:rStyle w:val="normaltextrun"/>
            <w:color w:val="00000A"/>
            <w:vertAlign w:val="subscript"/>
          </w:rPr>
          <w:t>ij</w:t>
        </w:r>
        <w:r w:rsidR="003819AB">
          <w:rPr>
            <w:rStyle w:val="normaltextrun"/>
            <w:color w:val="00000A"/>
          </w:rPr>
          <w:t xml:space="preserve"> times where T</w:t>
        </w:r>
        <w:r w:rsidR="003819AB">
          <w:rPr>
            <w:rStyle w:val="normaltextrun"/>
            <w:color w:val="00000A"/>
            <w:vertAlign w:val="subscript"/>
          </w:rPr>
          <w:t xml:space="preserve">ij </w:t>
        </w:r>
        <w:r w:rsidR="003819AB">
          <w:rPr>
            <w:rStyle w:val="normaltextrun"/>
            <w:color w:val="00000A"/>
          </w:rPr>
          <w:t>≤ B</w:t>
        </w:r>
        <w:r w:rsidR="003819AB">
          <w:rPr>
            <w:rStyle w:val="normaltextrun"/>
            <w:color w:val="00000A"/>
            <w:vertAlign w:val="subscript"/>
          </w:rPr>
          <w:t>ij</w:t>
        </w:r>
        <w:r w:rsidR="003819AB">
          <w:rPr>
            <w:rStyle w:val="normaltextrun"/>
            <w:color w:val="00000A"/>
          </w:rPr>
          <w:t xml:space="preserve"> are record</w:t>
        </w:r>
      </w:ins>
      <w:ins w:id="113" w:author="Coe, David W" w:date="2020-11-30T15:53:00Z">
        <w:r w:rsidR="003819AB">
          <w:rPr>
            <w:rStyle w:val="normaltextrun"/>
            <w:color w:val="00000A"/>
          </w:rPr>
          <w:t>ed. At the end, values of C</w:t>
        </w:r>
        <w:r w:rsidR="003819AB">
          <w:rPr>
            <w:rStyle w:val="normaltextrun"/>
            <w:color w:val="00000A"/>
            <w:vertAlign w:val="subscript"/>
          </w:rPr>
          <w:t>ij</w:t>
        </w:r>
        <w:r w:rsidR="003819AB">
          <w:rPr>
            <w:rStyle w:val="normaltextrun"/>
            <w:color w:val="00000A"/>
          </w:rPr>
          <w:t xml:space="preserve"> and D</w:t>
        </w:r>
        <w:r w:rsidR="003819AB">
          <w:rPr>
            <w:rStyle w:val="normaltextrun"/>
            <w:color w:val="00000A"/>
            <w:vertAlign w:val="subscript"/>
          </w:rPr>
          <w:t>ij</w:t>
        </w:r>
        <w:r w:rsidR="003819AB">
          <w:rPr>
            <w:rStyle w:val="normaltextrun"/>
            <w:color w:val="00000A"/>
          </w:rPr>
          <w:t xml:space="preserve"> ≤ 500 are considered significant at the 95% level. Vautard et al. (1990) notes</w:t>
        </w:r>
      </w:ins>
      <w:ins w:id="114" w:author="Coe, David W" w:date="2020-11-30T15:54:00Z">
        <w:r w:rsidR="003819AB">
          <w:rPr>
            <w:rStyle w:val="normaltextrun"/>
            <w:color w:val="00000A"/>
          </w:rPr>
          <w:t xml:space="preserve"> that the use of weak inequalities provides a more stringent criterion as it will not eliminate </w:t>
        </w:r>
      </w:ins>
      <w:ins w:id="115" w:author="Coe, David W" w:date="2020-11-30T15:55:00Z">
        <w:r w:rsidR="003819AB">
          <w:rPr>
            <w:rStyle w:val="normaltextrun"/>
            <w:color w:val="00000A"/>
          </w:rPr>
          <w:t xml:space="preserve">as not significant any transition to or from a cluster with only one element. </w:t>
        </w:r>
      </w:ins>
      <w:ins w:id="116" w:author="Coe, David W" w:date="2020-11-30T15:49:00Z">
        <w:r w:rsidRPr="003819AB">
          <w:rPr>
            <w:rStyle w:val="normaltextrun"/>
            <w:color w:val="00000A"/>
            <w:rPrChange w:id="117" w:author="Coe, David W" w:date="2020-11-30T15:52:00Z">
              <w:rPr>
                <w:rStyle w:val="normaltextrun"/>
                <w:color w:val="00000A"/>
                <w:vertAlign w:val="subscript"/>
              </w:rPr>
            </w:rPrChange>
          </w:rPr>
          <w:softHyphen/>
        </w:r>
      </w:ins>
      <w:ins w:id="118" w:author="Coe, David W" w:date="2020-11-30T15:52:00Z">
        <w:r w:rsidR="003819AB" w:rsidRPr="003819AB">
          <w:rPr>
            <w:rStyle w:val="normaltextrun"/>
            <w:color w:val="00000A"/>
          </w:rPr>
          <w:softHyphen/>
        </w:r>
      </w:ins>
      <w:del w:id="119" w:author="Coe, David W" w:date="2020-11-30T15:30:00Z">
        <w:r w:rsidR="00C47277" w:rsidRPr="003819AB" w:rsidDel="00D271BF">
          <w:rPr>
            <w:rStyle w:val="normaltextrun"/>
            <w:color w:val="00000A"/>
          </w:rPr>
          <w:delText>An</w:delText>
        </w:r>
        <w:r w:rsidR="00C47277" w:rsidDel="00D271BF">
          <w:rPr>
            <w:rStyle w:val="normaltextrun"/>
            <w:color w:val="00000A"/>
          </w:rPr>
          <w:delText xml:space="preserve"> analysis of the </w:delText>
        </w:r>
        <w:r w:rsidR="00A8518B" w:rsidDel="00D271BF">
          <w:rPr>
            <w:rStyle w:val="normaltextrun"/>
            <w:color w:val="00000A"/>
          </w:rPr>
          <w:delText>spatial correlation</w:delText>
        </w:r>
        <w:r w:rsidR="00C47277" w:rsidDel="00D271BF">
          <w:rPr>
            <w:rStyle w:val="normaltextrun"/>
            <w:color w:val="00000A"/>
          </w:rPr>
          <w:delText xml:space="preserve"> and RMSE is performed on each pattern using all dates (Figure 2). In general, dates that fall within the clusters (blue bars) have high correlation coefficient and low RMSE values for the 500-hPa heights and MSLP, which suggests a successful clustering, comparatively</w:delText>
        </w:r>
        <w:r w:rsidR="00C55829" w:rsidDel="00D271BF">
          <w:rPr>
            <w:rStyle w:val="normaltextrun"/>
            <w:color w:val="00000A"/>
          </w:rPr>
          <w:delText xml:space="preserve">; while, </w:delText>
        </w:r>
        <w:r w:rsidR="00C47277" w:rsidDel="00D271BF">
          <w:rPr>
            <w:rStyle w:val="normaltextrun"/>
            <w:color w:val="00000A"/>
          </w:rPr>
          <w:delText xml:space="preserve">dates that fall outside of the clusters (gray bars) </w:delText>
        </w:r>
        <w:r w:rsidR="00C55829" w:rsidDel="00D271BF">
          <w:rPr>
            <w:rStyle w:val="normaltextrun"/>
            <w:color w:val="00000A"/>
          </w:rPr>
          <w:delText>have</w:delText>
        </w:r>
        <w:r w:rsidR="00C47277" w:rsidDel="00D271BF">
          <w:rPr>
            <w:rStyle w:val="normaltextrun"/>
            <w:color w:val="00000A"/>
          </w:rPr>
          <w:delText xml:space="preserve"> low </w:delText>
        </w:r>
        <w:r w:rsidR="00C47277" w:rsidDel="00D271BF">
          <w:rPr>
            <w:rStyle w:val="normaltextrun"/>
            <w:color w:val="00000A"/>
          </w:rPr>
          <w:lastRenderedPageBreak/>
          <w:delText xml:space="preserve">correlation coefficient and high RMSE. As with any pattern matching algorithm, there are a </w:delText>
        </w:r>
        <w:r w:rsidR="00C55829" w:rsidDel="00D271BF">
          <w:rPr>
            <w:rStyle w:val="normaltextrun"/>
            <w:color w:val="00000A"/>
          </w:rPr>
          <w:delText>number of cluster days that correlate better with other clusters,</w:delText>
        </w:r>
        <w:r w:rsidR="00C47277" w:rsidDel="00D271BF">
          <w:rPr>
            <w:rStyle w:val="normaltextrun"/>
            <w:color w:val="00000A"/>
          </w:rPr>
          <w:delText xml:space="preserve"> since some days can have similar features to multiple clusters. These days make up only a small percentage (&lt;10%) of the total days.</w:delText>
        </w:r>
        <w:r w:rsidR="00C47277" w:rsidDel="00D271BF">
          <w:rPr>
            <w:rStyle w:val="eop"/>
            <w:color w:val="00000A"/>
          </w:rPr>
          <w:delText> </w:delText>
        </w:r>
      </w:del>
    </w:p>
    <w:p w14:paraId="26C3F6D3" w14:textId="3FAE9656" w:rsidR="00C47277" w:rsidDel="00D271BF" w:rsidRDefault="00C47277">
      <w:pPr>
        <w:pStyle w:val="paragraph"/>
        <w:spacing w:after="0" w:afterAutospacing="0" w:line="480" w:lineRule="auto"/>
        <w:ind w:firstLine="720"/>
        <w:contextualSpacing/>
        <w:mirrorIndents/>
        <w:jc w:val="both"/>
        <w:textAlignment w:val="baseline"/>
        <w:rPr>
          <w:del w:id="120" w:author="Coe, David W" w:date="2020-11-30T15:30:00Z"/>
          <w:color w:val="00000A"/>
        </w:rPr>
        <w:pPrChange w:id="121" w:author="Coe, David W" w:date="2020-12-09T14:10:00Z">
          <w:pPr>
            <w:pStyle w:val="paragraph"/>
            <w:spacing w:after="0" w:afterAutospacing="0" w:line="480" w:lineRule="auto"/>
            <w:contextualSpacing/>
            <w:mirrorIndents/>
            <w:jc w:val="both"/>
            <w:textAlignment w:val="baseline"/>
          </w:pPr>
        </w:pPrChange>
      </w:pPr>
      <w:del w:id="122" w:author="Coe, David W" w:date="2020-11-30T15:30:00Z">
        <w:r w:rsidDel="00D271BF">
          <w:rPr>
            <w:rStyle w:val="eop"/>
            <w:rFonts w:ascii="Calibri" w:hAnsi="Calibri" w:cs="Calibri"/>
            <w:color w:val="00000A"/>
            <w:sz w:val="22"/>
            <w:szCs w:val="22"/>
          </w:rPr>
          <w:delText> </w:delText>
        </w:r>
      </w:del>
    </w:p>
    <w:p w14:paraId="46E0D01F" w14:textId="0EF881A6" w:rsidR="00C47277" w:rsidRDefault="00C47277">
      <w:pPr>
        <w:pStyle w:val="paragraph"/>
        <w:spacing w:after="0" w:afterAutospacing="0" w:line="480" w:lineRule="auto"/>
        <w:ind w:firstLine="720"/>
        <w:contextualSpacing/>
        <w:mirrorIndents/>
        <w:jc w:val="both"/>
        <w:textAlignment w:val="baseline"/>
        <w:rPr>
          <w:ins w:id="123" w:author="Coe, David W" w:date="2020-11-30T15:55:00Z"/>
          <w:rStyle w:val="eop"/>
          <w:rFonts w:ascii="Calibri" w:eastAsiaTheme="minorHAnsi" w:hAnsi="Calibri" w:cs="Calibri"/>
          <w:color w:val="00000A"/>
          <w:sz w:val="22"/>
          <w:szCs w:val="22"/>
        </w:rPr>
        <w:pPrChange w:id="124" w:author="Coe, David W" w:date="2020-12-09T14:10:00Z">
          <w:pPr>
            <w:pStyle w:val="paragraph"/>
            <w:spacing w:after="0" w:afterAutospacing="0" w:line="480" w:lineRule="auto"/>
            <w:contextualSpacing/>
            <w:mirrorIndents/>
            <w:jc w:val="both"/>
            <w:textAlignment w:val="baseline"/>
          </w:pPr>
        </w:pPrChange>
      </w:pPr>
      <w:del w:id="125" w:author="Coe, David W" w:date="2020-11-30T15:30:00Z">
        <w:r w:rsidDel="00D271BF">
          <w:rPr>
            <w:rStyle w:val="eop"/>
            <w:rFonts w:ascii="Calibri" w:hAnsi="Calibri" w:cs="Calibri"/>
            <w:color w:val="00000A"/>
            <w:sz w:val="22"/>
            <w:szCs w:val="22"/>
          </w:rPr>
          <w:delText> </w:delText>
        </w:r>
      </w:del>
    </w:p>
    <w:p w14:paraId="762A6C02" w14:textId="0BE8B5BB" w:rsidR="003819AB" w:rsidRDefault="003819AB" w:rsidP="00D271BF">
      <w:pPr>
        <w:pStyle w:val="paragraph"/>
        <w:spacing w:after="0" w:afterAutospacing="0" w:line="480" w:lineRule="auto"/>
        <w:contextualSpacing/>
        <w:mirrorIndents/>
        <w:jc w:val="both"/>
        <w:textAlignment w:val="baseline"/>
        <w:rPr>
          <w:color w:val="00000A"/>
        </w:rPr>
      </w:pPr>
    </w:p>
    <w:p w14:paraId="399D1C70"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color w:val="00000A"/>
        </w:rPr>
        <w:t>3. Results</w:t>
      </w:r>
      <w:r>
        <w:rPr>
          <w:rStyle w:val="eop"/>
          <w:color w:val="00000A"/>
        </w:rPr>
        <w:t> </w:t>
      </w:r>
    </w:p>
    <w:p w14:paraId="5B58D319"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i/>
          <w:iCs/>
          <w:color w:val="00000A"/>
        </w:rPr>
        <w:t>3a. Weather Types</w:t>
      </w:r>
      <w:r>
        <w:rPr>
          <w:rStyle w:val="eop"/>
          <w:color w:val="00000A"/>
        </w:rPr>
        <w:t> </w:t>
      </w:r>
    </w:p>
    <w:p w14:paraId="79A73AD3" w14:textId="1E620764" w:rsidR="00C47277" w:rsidRDefault="00C47277" w:rsidP="006C07ED">
      <w:pPr>
        <w:pStyle w:val="paragraph"/>
        <w:spacing w:after="0" w:afterAutospacing="0" w:line="480" w:lineRule="auto"/>
        <w:ind w:firstLine="720"/>
        <w:contextualSpacing/>
        <w:mirrorIndents/>
        <w:jc w:val="both"/>
        <w:textAlignment w:val="baseline"/>
        <w:rPr>
          <w:ins w:id="126" w:author="Coe, David W" w:date="2020-12-04T15:59:00Z"/>
          <w:rStyle w:val="eop"/>
          <w:color w:val="00000A"/>
        </w:rPr>
      </w:pPr>
      <w:r>
        <w:rPr>
          <w:rStyle w:val="normaltextrun"/>
          <w:color w:val="00000A"/>
        </w:rPr>
        <w:t>Each WT is identifiable by unique circulation features at each of the three levels on which the clustering was performed</w:t>
      </w:r>
      <w:ins w:id="127" w:author="Coe, David W" w:date="2020-12-01T10:15:00Z">
        <w:r w:rsidR="00DF22DE">
          <w:rPr>
            <w:rStyle w:val="normaltextrun"/>
            <w:color w:val="00000A"/>
          </w:rPr>
          <w:t>, along with unique precipitation and 2-meter temperature anomalies</w:t>
        </w:r>
      </w:ins>
      <w:r>
        <w:rPr>
          <w:rStyle w:val="normaltextrun"/>
          <w:color w:val="00000A"/>
        </w:rPr>
        <w:t xml:space="preserve"> (Figure</w:t>
      </w:r>
      <w:ins w:id="128" w:author="Coe, David W" w:date="2020-12-01T10:15:00Z">
        <w:r w:rsidR="00DF22DE">
          <w:rPr>
            <w:rStyle w:val="normaltextrun"/>
            <w:color w:val="00000A"/>
          </w:rPr>
          <w:t>s 2 and 3</w:t>
        </w:r>
      </w:ins>
      <w:del w:id="129" w:author="Coe, David W" w:date="2020-12-01T10:15:00Z">
        <w:r w:rsidDel="00DF22DE">
          <w:rPr>
            <w:rStyle w:val="normaltextrun"/>
            <w:color w:val="00000A"/>
          </w:rPr>
          <w:delText xml:space="preserve"> 3</w:delText>
        </w:r>
      </w:del>
      <w:r>
        <w:rPr>
          <w:rStyle w:val="normaltextrun"/>
          <w:color w:val="00000A"/>
        </w:rPr>
        <w:t>). WT1 exhibits more zonal upper-level flow with weak troughing apparent. A surface low-pressure system is present over New Brunswick with low-level winds out of the northwest over the region.</w:t>
      </w:r>
      <w:ins w:id="130" w:author="Coe, David W" w:date="2020-12-01T10:22:00Z">
        <w:r w:rsidR="00DF22DE">
          <w:rPr>
            <w:rStyle w:val="normaltextrun"/>
            <w:color w:val="00000A"/>
          </w:rPr>
          <w:t xml:space="preserve"> </w:t>
        </w:r>
      </w:ins>
      <w:ins w:id="131" w:author="Coe, David W" w:date="2020-12-01T10:26:00Z">
        <w:r w:rsidR="007415D8">
          <w:rPr>
            <w:rStyle w:val="normaltextrun"/>
            <w:color w:val="00000A"/>
          </w:rPr>
          <w:t xml:space="preserve">The </w:t>
        </w:r>
      </w:ins>
      <w:ins w:id="132" w:author="Coe, David W" w:date="2020-12-01T10:22:00Z">
        <w:r w:rsidR="00DF22DE">
          <w:rPr>
            <w:rStyle w:val="normaltextrun"/>
            <w:color w:val="00000A"/>
          </w:rPr>
          <w:t>New England and the East Coast</w:t>
        </w:r>
      </w:ins>
      <w:ins w:id="133" w:author="Coe, David W" w:date="2020-12-01T10:26:00Z">
        <w:r w:rsidR="007415D8">
          <w:rPr>
            <w:rStyle w:val="normaltextrun"/>
            <w:color w:val="00000A"/>
          </w:rPr>
          <w:t xml:space="preserve"> exhibit warmer than average surface temperatures and high than average precipitation, while the Midwest </w:t>
        </w:r>
      </w:ins>
      <w:ins w:id="134" w:author="Coe, David W" w:date="2020-12-01T10:27:00Z">
        <w:r w:rsidR="007415D8">
          <w:rPr>
            <w:rStyle w:val="normaltextrun"/>
            <w:color w:val="00000A"/>
          </w:rPr>
          <w:t>is cooler than average with lower than average precipitation.</w:t>
        </w:r>
      </w:ins>
      <w:ins w:id="135" w:author="Coe, David W" w:date="2020-12-01T10:22:00Z">
        <w:r w:rsidR="00DF22DE">
          <w:rPr>
            <w:rStyle w:val="normaltextrun"/>
            <w:color w:val="00000A"/>
          </w:rPr>
          <w:t xml:space="preserve"> </w:t>
        </w:r>
      </w:ins>
      <w:r>
        <w:rPr>
          <w:rStyle w:val="normaltextrun"/>
          <w:color w:val="00000A"/>
        </w:rPr>
        <w:t xml:space="preserve"> In WT2, there is a weak upper level ridge over the western part of the region with a weak upper level trough over the eastern portion of the region. There is surface high-pressure over </w:t>
      </w:r>
      <w:r w:rsidR="00C55829">
        <w:rPr>
          <w:rStyle w:val="normaltextrun"/>
          <w:color w:val="00000A"/>
        </w:rPr>
        <w:t>n</w:t>
      </w:r>
      <w:r>
        <w:rPr>
          <w:rStyle w:val="normaltextrun"/>
          <w:color w:val="00000A"/>
        </w:rPr>
        <w:t>orthern New England with an area of surface low-pressure over the ocean east of the Carolinas</w:t>
      </w:r>
      <w:ins w:id="136" w:author="Coe, David W" w:date="2020-12-01T10:31:00Z">
        <w:r w:rsidR="007415D8">
          <w:rPr>
            <w:rStyle w:val="normaltextrun"/>
            <w:color w:val="00000A"/>
          </w:rPr>
          <w:t xml:space="preserve">, resulting in higher than average precipitation </w:t>
        </w:r>
      </w:ins>
      <w:ins w:id="137" w:author="Coe, David W" w:date="2020-12-01T10:32:00Z">
        <w:r w:rsidR="007415D8">
          <w:rPr>
            <w:rStyle w:val="normaltextrun"/>
            <w:color w:val="00000A"/>
          </w:rPr>
          <w:t>over the ocean and lower than average surface temperatures over New England</w:t>
        </w:r>
      </w:ins>
      <w:r>
        <w:rPr>
          <w:rStyle w:val="normaltextrun"/>
          <w:color w:val="00000A"/>
        </w:rPr>
        <w:t xml:space="preserve">. Resulting low-level flow comes from the north/northeast over the region due to the influence of the low-pressure area. WT3 has an area of surface low pressure over </w:t>
      </w:r>
      <w:r w:rsidR="00C55829">
        <w:rPr>
          <w:rStyle w:val="normaltextrun"/>
          <w:color w:val="00000A"/>
        </w:rPr>
        <w:t>n</w:t>
      </w:r>
      <w:r>
        <w:rPr>
          <w:rStyle w:val="normaltextrun"/>
          <w:color w:val="00000A"/>
        </w:rPr>
        <w:t xml:space="preserve">orthern New England accompanied by an upper-level trough over the Great Lakes region. Low-level winds over the region </w:t>
      </w:r>
      <w:r>
        <w:rPr>
          <w:rStyle w:val="normaltextrun"/>
          <w:color w:val="00000A"/>
        </w:rPr>
        <w:lastRenderedPageBreak/>
        <w:t>follow a counter-clockwise flow pattern centered in the middle of the upper-level trough and low-level surface pressure.</w:t>
      </w:r>
      <w:ins w:id="138" w:author="Coe, David W" w:date="2020-12-01T11:43:00Z">
        <w:r w:rsidR="00686CAC">
          <w:rPr>
            <w:rStyle w:val="normaltextrun"/>
            <w:color w:val="00000A"/>
          </w:rPr>
          <w:t xml:space="preserve"> This leads to an area of warmer than average surface temperatures and higher than average precipitation over the eastern half of the region, with the western half seeing colder than average temperatures and below average precipitation.</w:t>
        </w:r>
      </w:ins>
      <w:r>
        <w:rPr>
          <w:rStyle w:val="normaltextrun"/>
          <w:color w:val="00000A"/>
        </w:rPr>
        <w:t xml:space="preserve"> WT4 presents an upper level trough over the Northeast with surface low-pressure</w:t>
      </w:r>
      <w:ins w:id="139" w:author="Coe, David W" w:date="2020-12-01T11:45:00Z">
        <w:r w:rsidR="00686CAC">
          <w:rPr>
            <w:rStyle w:val="normaltextrun"/>
            <w:color w:val="00000A"/>
          </w:rPr>
          <w:t xml:space="preserve"> and above average precipitation</w:t>
        </w:r>
      </w:ins>
      <w:r>
        <w:rPr>
          <w:rStyle w:val="normaltextrun"/>
          <w:color w:val="00000A"/>
        </w:rPr>
        <w:t xml:space="preserve"> over New Brunswick. Low level winds are primarily out of the northwest</w:t>
      </w:r>
      <w:ins w:id="140" w:author="Coe, David W" w:date="2020-12-01T11:45:00Z">
        <w:r w:rsidR="00686CAC">
          <w:rPr>
            <w:rStyle w:val="normaltextrun"/>
            <w:color w:val="00000A"/>
          </w:rPr>
          <w:t>, causing the region to experience below average surface temperatures</w:t>
        </w:r>
      </w:ins>
      <w:r>
        <w:rPr>
          <w:rStyle w:val="normaltextrun"/>
          <w:color w:val="00000A"/>
        </w:rPr>
        <w:t>. WT5 features an upper level ridge over the Atlantic Ocean and an upper level trough over the Midwest</w:t>
      </w:r>
      <w:ins w:id="141" w:author="Coe, David W" w:date="2020-12-01T11:48:00Z">
        <w:r w:rsidR="00686CAC">
          <w:rPr>
            <w:rStyle w:val="normaltextrun"/>
            <w:color w:val="00000A"/>
          </w:rPr>
          <w:t xml:space="preserve">, </w:t>
        </w:r>
      </w:ins>
      <w:ins w:id="142" w:author="Coe, David W" w:date="2020-12-01T11:49:00Z">
        <w:r w:rsidR="00686CAC">
          <w:rPr>
            <w:rStyle w:val="normaltextrun"/>
            <w:color w:val="00000A"/>
          </w:rPr>
          <w:t>with higher than average precipitation associated with the trough</w:t>
        </w:r>
      </w:ins>
      <w:r>
        <w:rPr>
          <w:rStyle w:val="normaltextrun"/>
          <w:color w:val="00000A"/>
        </w:rPr>
        <w:t>. There is an area of surface high-pressure over the Atlantic with winds flowing out of the southwest</w:t>
      </w:r>
      <w:ins w:id="143" w:author="Coe, David W" w:date="2020-12-01T11:49:00Z">
        <w:r w:rsidR="00686CAC">
          <w:rPr>
            <w:rStyle w:val="normaltextrun"/>
            <w:color w:val="00000A"/>
          </w:rPr>
          <w:t>, leading to above average surface temperatures over the region</w:t>
        </w:r>
      </w:ins>
      <w:r>
        <w:rPr>
          <w:rStyle w:val="normaltextrun"/>
          <w:color w:val="00000A"/>
        </w:rPr>
        <w:t>. WT6 shows an area of surface high-pressure along with an upper level ridge over the Northeast</w:t>
      </w:r>
      <w:ins w:id="144" w:author="Coe, David W" w:date="2020-12-01T11:53:00Z">
        <w:r w:rsidR="00A504A4">
          <w:rPr>
            <w:rStyle w:val="normaltextrun"/>
            <w:color w:val="00000A"/>
          </w:rPr>
          <w:t>, leading to below average precipitation over New England and above average temperatures over the whole of the region</w:t>
        </w:r>
      </w:ins>
      <w:r>
        <w:rPr>
          <w:rStyle w:val="normaltextrun"/>
          <w:color w:val="00000A"/>
        </w:rPr>
        <w:t>. Finally, WT7 features zonal upper level flow with a slight upper level ridge over the Midwest and slight upper level trough over the Atlantic Ocean</w:t>
      </w:r>
      <w:ins w:id="145" w:author="Coe, David W" w:date="2020-12-01T11:55:00Z">
        <w:r w:rsidR="00A504A4">
          <w:rPr>
            <w:rStyle w:val="normaltextrun"/>
            <w:color w:val="00000A"/>
          </w:rPr>
          <w:t>, leading to be</w:t>
        </w:r>
      </w:ins>
      <w:ins w:id="146" w:author="Coe, David W" w:date="2020-12-01T11:56:00Z">
        <w:r w:rsidR="00A504A4">
          <w:rPr>
            <w:rStyle w:val="normaltextrun"/>
            <w:color w:val="00000A"/>
          </w:rPr>
          <w:t>low average precipitation over the whole of the region</w:t>
        </w:r>
      </w:ins>
      <w:r>
        <w:rPr>
          <w:rStyle w:val="normaltextrun"/>
          <w:color w:val="00000A"/>
        </w:rPr>
        <w:t>. Low-level flow is mainly out of the west/northwest with an area of high-pressure located at the surface over the Eastern Seaboard. </w:t>
      </w:r>
      <w:ins w:id="147" w:author="Coe, David W" w:date="2020-12-01T11:56:00Z">
        <w:r w:rsidR="00A504A4">
          <w:rPr>
            <w:rStyle w:val="normaltextrun"/>
            <w:color w:val="00000A"/>
          </w:rPr>
          <w:t>Surface temperatures are below average in all regions except for the Midwest, where they are slightly above average.</w:t>
        </w:r>
      </w:ins>
      <w:r>
        <w:rPr>
          <w:rStyle w:val="eop"/>
          <w:color w:val="00000A"/>
        </w:rPr>
        <w:t> </w:t>
      </w:r>
    </w:p>
    <w:p w14:paraId="31C241B3" w14:textId="77777777" w:rsidR="00497EA7" w:rsidRDefault="00497EA7" w:rsidP="006C07ED">
      <w:pPr>
        <w:pStyle w:val="paragraph"/>
        <w:spacing w:after="0" w:afterAutospacing="0" w:line="480" w:lineRule="auto"/>
        <w:ind w:firstLine="720"/>
        <w:contextualSpacing/>
        <w:mirrorIndents/>
        <w:jc w:val="both"/>
        <w:textAlignment w:val="baseline"/>
        <w:rPr>
          <w:ins w:id="148" w:author="Coe, David W" w:date="2020-12-04T13:16:00Z"/>
          <w:rStyle w:val="eop"/>
          <w:color w:val="00000A"/>
        </w:rPr>
      </w:pPr>
    </w:p>
    <w:p w14:paraId="588D5C7F" w14:textId="263E3F84" w:rsidR="00697EFD" w:rsidRDefault="00697EFD" w:rsidP="00697EFD">
      <w:pPr>
        <w:pStyle w:val="paragraph"/>
        <w:spacing w:after="0" w:afterAutospacing="0" w:line="480" w:lineRule="auto"/>
        <w:contextualSpacing/>
        <w:mirrorIndents/>
        <w:jc w:val="both"/>
        <w:textAlignment w:val="baseline"/>
        <w:rPr>
          <w:ins w:id="149" w:author="Coe, David W" w:date="2020-12-04T13:16:00Z"/>
          <w:color w:val="00000A"/>
        </w:rPr>
      </w:pPr>
      <w:ins w:id="150" w:author="Coe, David W" w:date="2020-12-04T13:16:00Z">
        <w:r>
          <w:rPr>
            <w:rStyle w:val="normaltextrun"/>
            <w:b/>
            <w:bCs/>
            <w:i/>
            <w:iCs/>
            <w:color w:val="00000A"/>
          </w:rPr>
          <w:t>3b. Variations of WT Frequency Throughout the Season</w:t>
        </w:r>
        <w:r>
          <w:rPr>
            <w:rStyle w:val="eop"/>
            <w:color w:val="00000A"/>
          </w:rPr>
          <w:t> </w:t>
        </w:r>
      </w:ins>
    </w:p>
    <w:p w14:paraId="2C2033A1" w14:textId="44665D37" w:rsidR="00697EFD" w:rsidDel="00697EFD" w:rsidRDefault="00697EFD">
      <w:pPr>
        <w:pStyle w:val="paragraph"/>
        <w:spacing w:after="0" w:afterAutospacing="0" w:line="480" w:lineRule="auto"/>
        <w:ind w:firstLine="720"/>
        <w:contextualSpacing/>
        <w:mirrorIndents/>
        <w:jc w:val="both"/>
        <w:textAlignment w:val="baseline"/>
        <w:rPr>
          <w:del w:id="151" w:author="Coe, David W" w:date="2020-12-04T13:16:00Z"/>
          <w:color w:val="00000A"/>
        </w:rPr>
        <w:pPrChange w:id="152" w:author="Coe, David W" w:date="2020-12-07T10:28:00Z">
          <w:pPr>
            <w:pStyle w:val="paragraph"/>
            <w:spacing w:after="0" w:afterAutospacing="0" w:line="480" w:lineRule="auto"/>
            <w:contextualSpacing/>
            <w:mirrorIndents/>
            <w:jc w:val="both"/>
            <w:textAlignment w:val="baseline"/>
          </w:pPr>
        </w:pPrChange>
      </w:pPr>
      <w:ins w:id="153" w:author="Coe, David W" w:date="2020-12-04T13:16:00Z">
        <w:r>
          <w:rPr>
            <w:rStyle w:val="normaltextrun"/>
            <w:color w:val="00000A"/>
          </w:rPr>
          <w:t xml:space="preserve">To measure </w:t>
        </w:r>
      </w:ins>
      <w:ins w:id="154" w:author="Coe, David W" w:date="2020-12-04T15:59:00Z">
        <w:r w:rsidR="00497EA7">
          <w:rPr>
            <w:rStyle w:val="normaltextrun"/>
            <w:color w:val="00000A"/>
          </w:rPr>
          <w:t xml:space="preserve">monthly </w:t>
        </w:r>
      </w:ins>
      <w:ins w:id="155" w:author="Coe, David W" w:date="2020-12-04T13:16:00Z">
        <w:r>
          <w:rPr>
            <w:rStyle w:val="normaltextrun"/>
            <w:color w:val="00000A"/>
          </w:rPr>
          <w:t xml:space="preserve">variability of WT frequency, the summation of WT frequency per month over all years </w:t>
        </w:r>
      </w:ins>
      <w:ins w:id="156" w:author="Coe, David W" w:date="2020-12-04T15:59:00Z">
        <w:r w:rsidR="00497EA7">
          <w:rPr>
            <w:rStyle w:val="normaltextrun"/>
            <w:color w:val="00000A"/>
          </w:rPr>
          <w:t>was</w:t>
        </w:r>
      </w:ins>
      <w:ins w:id="157" w:author="Coe, David W" w:date="2020-12-04T13:16:00Z">
        <w:r>
          <w:rPr>
            <w:rStyle w:val="normaltextrun"/>
            <w:color w:val="00000A"/>
          </w:rPr>
          <w:t xml:space="preserve"> calculated (Figure </w:t>
        </w:r>
      </w:ins>
      <w:ins w:id="158" w:author="Coe, David W" w:date="2020-12-07T10:27:00Z">
        <w:r w:rsidR="00551568">
          <w:rPr>
            <w:rStyle w:val="normaltextrun"/>
            <w:color w:val="00000A"/>
          </w:rPr>
          <w:t>4</w:t>
        </w:r>
      </w:ins>
      <w:ins w:id="159" w:author="Coe, David W" w:date="2020-12-04T13:16:00Z">
        <w:r>
          <w:rPr>
            <w:rStyle w:val="normaltextrun"/>
            <w:color w:val="00000A"/>
          </w:rPr>
          <w:t xml:space="preserve">) and from these, three groups </w:t>
        </w:r>
      </w:ins>
      <w:ins w:id="160" w:author="Coe, David W" w:date="2020-12-04T15:59:00Z">
        <w:r w:rsidR="00497EA7">
          <w:rPr>
            <w:rStyle w:val="normaltextrun"/>
            <w:color w:val="00000A"/>
          </w:rPr>
          <w:t>were</w:t>
        </w:r>
      </w:ins>
      <w:ins w:id="161" w:author="Coe, David W" w:date="2020-12-04T13:16:00Z">
        <w:r>
          <w:rPr>
            <w:rStyle w:val="normaltextrun"/>
            <w:color w:val="00000A"/>
          </w:rPr>
          <w:t xml:space="preserve"> formed: 1.) WTs 1, 2, and 6 </w:t>
        </w:r>
        <w:proofErr w:type="gramStart"/>
        <w:r>
          <w:rPr>
            <w:rStyle w:val="normaltextrun"/>
            <w:color w:val="00000A"/>
          </w:rPr>
          <w:t>in</w:t>
        </w:r>
        <w:proofErr w:type="gramEnd"/>
        <w:r>
          <w:rPr>
            <w:rStyle w:val="normaltextrun"/>
            <w:color w:val="00000A"/>
          </w:rPr>
          <w:t xml:space="preserve"> September 2.) WTs 2 and 3 in October, and 3.) WTs 3, 4, 5, and 7 in November. WTs 1 and 6 feature the largest decrease in occurrence rate over the season from 37.9% and 35.7% </w:t>
        </w:r>
        <w:r>
          <w:rPr>
            <w:rStyle w:val="normaltextrun"/>
            <w:color w:val="00000A"/>
          </w:rPr>
          <w:lastRenderedPageBreak/>
          <w:t xml:space="preserve">of days in September to 4.1% and 4.3% of days in November, respectively. WTs 4 and 7 have the largest increase in occurrence rate over the season from 0.6% and 1.5% of days in September to 22.3% and 29.9% of days in November, respectively. </w:t>
        </w:r>
      </w:ins>
    </w:p>
    <w:p w14:paraId="3B51749B" w14:textId="77777777" w:rsidR="00697EFD" w:rsidRDefault="00697EFD">
      <w:pPr>
        <w:pStyle w:val="paragraph"/>
        <w:spacing w:after="0" w:afterAutospacing="0" w:line="480" w:lineRule="auto"/>
        <w:ind w:firstLine="720"/>
        <w:contextualSpacing/>
        <w:mirrorIndents/>
        <w:jc w:val="both"/>
        <w:textAlignment w:val="baseline"/>
        <w:rPr>
          <w:ins w:id="162" w:author="Coe, David W" w:date="2020-12-04T13:16:00Z"/>
          <w:color w:val="00000A"/>
        </w:rPr>
      </w:pPr>
    </w:p>
    <w:p w14:paraId="1F889B34" w14:textId="77DD099B" w:rsidR="00C47277" w:rsidDel="00AD4B21" w:rsidRDefault="00C55829" w:rsidP="006C07ED">
      <w:pPr>
        <w:pStyle w:val="paragraph"/>
        <w:spacing w:after="0" w:afterAutospacing="0" w:line="480" w:lineRule="auto"/>
        <w:ind w:firstLine="720"/>
        <w:contextualSpacing/>
        <w:mirrorIndents/>
        <w:jc w:val="both"/>
        <w:textAlignment w:val="baseline"/>
        <w:rPr>
          <w:del w:id="163" w:author="Coe, David W" w:date="2020-12-01T09:57:00Z"/>
          <w:color w:val="00000A"/>
        </w:rPr>
      </w:pPr>
      <w:del w:id="164" w:author="Coe, David W" w:date="2020-12-01T09:57:00Z">
        <w:r w:rsidDel="00AD4B21">
          <w:rPr>
            <w:rStyle w:val="normaltextrun"/>
            <w:color w:val="00000A"/>
          </w:rPr>
          <w:delText>A complementary</w:delText>
        </w:r>
        <w:r w:rsidR="00C47277" w:rsidDel="00AD4B21">
          <w:rPr>
            <w:rStyle w:val="normaltextrun"/>
            <w:color w:val="00000A"/>
          </w:rPr>
          <w:delText xml:space="preserve"> way to describe the autumn season is by investigating the anomalies of each WT with respect to the seasonal mean (Figure 4). WTs 6 and 7 both feature higher than average surface pressure over the whole of the region (blue contour lines). In WT6, this is due to stronger than average upper-level heights, </w:delText>
        </w:r>
        <w:r w:rsidDel="00AD4B21">
          <w:rPr>
            <w:rStyle w:val="normaltextrun"/>
            <w:color w:val="00000A"/>
          </w:rPr>
          <w:delText>while</w:delText>
        </w:r>
        <w:r w:rsidR="00C47277" w:rsidDel="00AD4B21">
          <w:rPr>
            <w:rStyle w:val="normaltextrun"/>
            <w:color w:val="00000A"/>
          </w:rPr>
          <w:delText xml:space="preserve"> in WT7 </w:delText>
        </w:r>
        <w:r w:rsidDel="00AD4B21">
          <w:rPr>
            <w:rStyle w:val="normaltextrun"/>
            <w:color w:val="00000A"/>
          </w:rPr>
          <w:delText>this is due to</w:delText>
        </w:r>
        <w:r w:rsidR="00C47277" w:rsidDel="00AD4B21">
          <w:rPr>
            <w:rStyle w:val="advancedproofingissue"/>
            <w:color w:val="00000A"/>
          </w:rPr>
          <w:delText xml:space="preserve"> lower</w:delText>
        </w:r>
        <w:r w:rsidR="00C47277" w:rsidDel="00AD4B21">
          <w:rPr>
            <w:rStyle w:val="normaltextrun"/>
            <w:color w:val="00000A"/>
          </w:rPr>
          <w:delText xml:space="preserve"> than average upper-level heights. WTs 1, 3, and 4 all feature lower than average surface pressure over most of the Northeast region. WTs 3 and 4 </w:delText>
        </w:r>
        <w:r w:rsidR="00E86FF5" w:rsidDel="00AD4B21">
          <w:rPr>
            <w:rStyle w:val="contextualspellingandgrammarerror"/>
            <w:color w:val="00000A"/>
          </w:rPr>
          <w:delText>both have</w:delText>
        </w:r>
        <w:r w:rsidR="00C47277" w:rsidDel="00AD4B21">
          <w:rPr>
            <w:rStyle w:val="normaltextrun"/>
            <w:color w:val="00000A"/>
          </w:rPr>
          <w:delText xml:space="preserve"> lower than average upper-level heights due to the strong troughing over the Northeast. WT1 </w:delText>
        </w:r>
        <w:r w:rsidR="00E86FF5" w:rsidDel="00AD4B21">
          <w:rPr>
            <w:rStyle w:val="normaltextrun"/>
            <w:color w:val="00000A"/>
          </w:rPr>
          <w:delText xml:space="preserve">sees </w:delText>
        </w:r>
        <w:r w:rsidR="00C47277" w:rsidDel="00AD4B21">
          <w:rPr>
            <w:rStyle w:val="normaltextrun"/>
            <w:color w:val="00000A"/>
          </w:rPr>
          <w:delText xml:space="preserve">slightly higher than average upper-level heights, but the portion of the region which experiences lower than average surface pressure </w:delText>
        </w:r>
        <w:r w:rsidR="007E7641" w:rsidDel="00AD4B21">
          <w:rPr>
            <w:rStyle w:val="normaltextrun"/>
            <w:color w:val="00000A"/>
          </w:rPr>
          <w:delText xml:space="preserve">exhibits </w:delText>
        </w:r>
        <w:r w:rsidR="00C47277" w:rsidDel="00AD4B21">
          <w:rPr>
            <w:rStyle w:val="normaltextrun"/>
            <w:color w:val="00000A"/>
          </w:rPr>
          <w:delText xml:space="preserve">average upper-level heights. WTs 2 and 5 both </w:delText>
        </w:r>
        <w:r w:rsidR="00E86FF5" w:rsidDel="00AD4B21">
          <w:rPr>
            <w:rStyle w:val="normaltextrun"/>
            <w:color w:val="00000A"/>
          </w:rPr>
          <w:delText>show</w:delText>
        </w:r>
        <w:r w:rsidR="00C47277" w:rsidDel="00AD4B21">
          <w:rPr>
            <w:rStyle w:val="normaltextrun"/>
            <w:color w:val="00000A"/>
          </w:rPr>
          <w:delText xml:space="preserve"> areas of higher and lower than average surface pressure and upper-level heights, albeit in differing locations. WT5 has lower than average surface pressure and upper-level heights over the Midwest, while WT2 has them over the southern portion of the region extending east into the Atlantic Ocean. WT5 features higher than average pressure and upper-level heights in the eastern portion of the region, while WT2 sees them in the northern portion of the region.</w:delText>
        </w:r>
        <w:r w:rsidR="00C47277" w:rsidDel="00AD4B21">
          <w:rPr>
            <w:rStyle w:val="eop"/>
            <w:color w:val="00000A"/>
          </w:rPr>
          <w:delText> </w:delText>
        </w:r>
      </w:del>
    </w:p>
    <w:p w14:paraId="56B6D8C1" w14:textId="1C7E631A" w:rsidR="00C47277" w:rsidRDefault="00C47277">
      <w:pPr>
        <w:pStyle w:val="paragraph"/>
        <w:spacing w:after="0" w:afterAutospacing="0" w:line="480" w:lineRule="auto"/>
        <w:contextualSpacing/>
        <w:mirrorIndents/>
        <w:jc w:val="both"/>
        <w:textAlignment w:val="baseline"/>
        <w:rPr>
          <w:ins w:id="165" w:author="Coe, David W" w:date="2020-12-01T11:59:00Z"/>
          <w:rStyle w:val="eop"/>
          <w:rFonts w:ascii="Calibri" w:eastAsiaTheme="minorHAnsi" w:hAnsi="Calibri" w:cs="Calibri"/>
          <w:color w:val="00000A"/>
          <w:sz w:val="22"/>
          <w:szCs w:val="22"/>
        </w:rPr>
        <w:pPrChange w:id="166" w:author="Coe, David W" w:date="2020-12-04T13:16:00Z">
          <w:pPr>
            <w:pStyle w:val="paragraph"/>
            <w:spacing w:after="0" w:afterAutospacing="0" w:line="480" w:lineRule="auto"/>
            <w:ind w:firstLine="720"/>
            <w:contextualSpacing/>
            <w:mirrorIndents/>
            <w:jc w:val="both"/>
            <w:textAlignment w:val="baseline"/>
          </w:pPr>
        </w:pPrChange>
      </w:pPr>
      <w:del w:id="167" w:author="Coe, David W" w:date="2020-12-04T13:16:00Z">
        <w:r w:rsidDel="00697EFD">
          <w:rPr>
            <w:rStyle w:val="eop"/>
            <w:rFonts w:ascii="Calibri" w:hAnsi="Calibri" w:cs="Calibri"/>
            <w:color w:val="00000A"/>
            <w:sz w:val="22"/>
            <w:szCs w:val="22"/>
          </w:rPr>
          <w:delText> </w:delText>
        </w:r>
      </w:del>
    </w:p>
    <w:p w14:paraId="529E345C" w14:textId="79464801" w:rsidR="00945424" w:rsidRDefault="00945424" w:rsidP="00945424">
      <w:pPr>
        <w:pStyle w:val="paragraph"/>
        <w:spacing w:after="0" w:afterAutospacing="0" w:line="480" w:lineRule="auto"/>
        <w:contextualSpacing/>
        <w:mirrorIndents/>
        <w:jc w:val="both"/>
        <w:textAlignment w:val="baseline"/>
        <w:rPr>
          <w:ins w:id="168" w:author="Coe, David W" w:date="2020-12-01T12:00:00Z"/>
          <w:rStyle w:val="eop"/>
          <w:color w:val="00000A"/>
        </w:rPr>
      </w:pPr>
      <w:ins w:id="169" w:author="Coe, David W" w:date="2020-12-01T11:59:00Z">
        <w:r>
          <w:rPr>
            <w:rStyle w:val="normaltextrun"/>
            <w:b/>
            <w:bCs/>
            <w:i/>
            <w:iCs/>
            <w:color w:val="00000A"/>
          </w:rPr>
          <w:t>3</w:t>
        </w:r>
      </w:ins>
      <w:ins w:id="170" w:author="Coe, David W" w:date="2020-12-04T13:16:00Z">
        <w:r w:rsidR="00697EFD">
          <w:rPr>
            <w:rStyle w:val="normaltextrun"/>
            <w:b/>
            <w:bCs/>
            <w:i/>
            <w:iCs/>
            <w:color w:val="00000A"/>
          </w:rPr>
          <w:t>c</w:t>
        </w:r>
      </w:ins>
      <w:ins w:id="171" w:author="Coe, David W" w:date="2020-12-01T11:59:00Z">
        <w:r>
          <w:rPr>
            <w:rStyle w:val="normaltextrun"/>
            <w:b/>
            <w:bCs/>
            <w:i/>
            <w:iCs/>
            <w:color w:val="00000A"/>
          </w:rPr>
          <w:t xml:space="preserve">. </w:t>
        </w:r>
      </w:ins>
      <w:ins w:id="172" w:author="Coe, David W" w:date="2020-12-04T00:26:00Z">
        <w:r w:rsidR="00C764AD">
          <w:rPr>
            <w:rStyle w:val="normaltextrun"/>
            <w:b/>
            <w:bCs/>
            <w:i/>
            <w:iCs/>
            <w:color w:val="00000A"/>
          </w:rPr>
          <w:t>WT Precipitation and Temperature</w:t>
        </w:r>
      </w:ins>
      <w:ins w:id="173" w:author="Coe, David W" w:date="2020-12-01T11:59:00Z">
        <w:r>
          <w:rPr>
            <w:rStyle w:val="eop"/>
            <w:color w:val="00000A"/>
          </w:rPr>
          <w:t> </w:t>
        </w:r>
      </w:ins>
    </w:p>
    <w:p w14:paraId="511786BF" w14:textId="61264E6D" w:rsidR="00945424" w:rsidRDefault="00945424" w:rsidP="00945424">
      <w:pPr>
        <w:pStyle w:val="paragraph"/>
        <w:spacing w:after="0" w:afterAutospacing="0" w:line="480" w:lineRule="auto"/>
        <w:contextualSpacing/>
        <w:mirrorIndents/>
        <w:jc w:val="both"/>
        <w:textAlignment w:val="baseline"/>
        <w:rPr>
          <w:ins w:id="174" w:author="Coe, David W" w:date="2020-12-04T12:50:00Z"/>
          <w:rStyle w:val="eop"/>
          <w:color w:val="00000A"/>
        </w:rPr>
      </w:pPr>
      <w:ins w:id="175" w:author="Coe, David W" w:date="2020-12-01T12:03:00Z">
        <w:r>
          <w:rPr>
            <w:rStyle w:val="eop"/>
            <w:color w:val="00000A"/>
          </w:rPr>
          <w:tab/>
        </w:r>
      </w:ins>
      <w:ins w:id="176" w:author="Coe, David W" w:date="2020-12-04T11:19:00Z">
        <w:r w:rsidR="0044006D">
          <w:rPr>
            <w:rStyle w:val="eop"/>
            <w:color w:val="00000A"/>
          </w:rPr>
          <w:t>Each WT exhibit</w:t>
        </w:r>
      </w:ins>
      <w:ins w:id="177" w:author="Coe, David W" w:date="2020-12-04T12:32:00Z">
        <w:r w:rsidR="006F0799">
          <w:rPr>
            <w:rStyle w:val="eop"/>
            <w:color w:val="00000A"/>
          </w:rPr>
          <w:t>ed</w:t>
        </w:r>
      </w:ins>
      <w:ins w:id="178" w:author="Coe, David W" w:date="2020-12-04T11:19:00Z">
        <w:r w:rsidR="0044006D">
          <w:rPr>
            <w:rStyle w:val="eop"/>
            <w:color w:val="00000A"/>
          </w:rPr>
          <w:t xml:space="preserve"> a unique precipitation</w:t>
        </w:r>
      </w:ins>
      <w:ins w:id="179" w:author="Coe, David W" w:date="2020-12-04T12:01:00Z">
        <w:r w:rsidR="00667F4C">
          <w:rPr>
            <w:rStyle w:val="eop"/>
            <w:color w:val="00000A"/>
          </w:rPr>
          <w:t xml:space="preserve"> and temperature</w:t>
        </w:r>
      </w:ins>
      <w:ins w:id="180" w:author="Coe, David W" w:date="2020-12-04T11:19:00Z">
        <w:r w:rsidR="0044006D">
          <w:rPr>
            <w:rStyle w:val="eop"/>
            <w:color w:val="00000A"/>
          </w:rPr>
          <w:t xml:space="preserve"> pattern for the whole of the domain</w:t>
        </w:r>
      </w:ins>
      <w:ins w:id="181" w:author="Coe, David W" w:date="2020-12-07T13:25:00Z">
        <w:r w:rsidR="00E2778E">
          <w:rPr>
            <w:rStyle w:val="eop"/>
            <w:color w:val="00000A"/>
          </w:rPr>
          <w:t xml:space="preserve"> (Figures 2 and 3)</w:t>
        </w:r>
      </w:ins>
      <w:ins w:id="182" w:author="Coe, David W" w:date="2020-12-04T11:19:00Z">
        <w:r w:rsidR="0044006D">
          <w:rPr>
            <w:rStyle w:val="eop"/>
            <w:color w:val="00000A"/>
          </w:rPr>
          <w:t>. WTs 3 and 5</w:t>
        </w:r>
      </w:ins>
      <w:ins w:id="183" w:author="Coe, David W" w:date="2020-12-04T11:20:00Z">
        <w:r w:rsidR="0044006D">
          <w:rPr>
            <w:rStyle w:val="eop"/>
            <w:color w:val="00000A"/>
          </w:rPr>
          <w:t xml:space="preserve"> (Midwestern troughs</w:t>
        </w:r>
      </w:ins>
      <w:ins w:id="184" w:author="Coe, David W" w:date="2020-12-09T11:35:00Z">
        <w:r w:rsidR="00D4342B">
          <w:rPr>
            <w:rStyle w:val="eop"/>
            <w:color w:val="00000A"/>
          </w:rPr>
          <w:t>, MWT</w:t>
        </w:r>
      </w:ins>
      <w:ins w:id="185" w:author="Coe, David W" w:date="2020-12-04T11:26:00Z">
        <w:r w:rsidR="0044006D">
          <w:rPr>
            <w:rStyle w:val="eop"/>
            <w:color w:val="00000A"/>
          </w:rPr>
          <w:t>)</w:t>
        </w:r>
        <w:r w:rsidR="00B03527">
          <w:rPr>
            <w:rStyle w:val="eop"/>
            <w:color w:val="00000A"/>
          </w:rPr>
          <w:t xml:space="preserve"> see the highest precipitation rates (</w:t>
        </w:r>
      </w:ins>
      <w:ins w:id="186" w:author="Coe, David W" w:date="2020-12-04T11:58:00Z">
        <w:r w:rsidR="00667F4C">
          <w:rPr>
            <w:rStyle w:val="eop"/>
            <w:color w:val="00000A"/>
          </w:rPr>
          <w:t xml:space="preserve">6.1 mm/day and 5.4 mm/day respectively), </w:t>
        </w:r>
      </w:ins>
      <w:ins w:id="187" w:author="Coe, David W" w:date="2020-12-04T11:59:00Z">
        <w:r w:rsidR="00667F4C">
          <w:rPr>
            <w:rStyle w:val="eop"/>
            <w:color w:val="00000A"/>
          </w:rPr>
          <w:t>while WTs 4 and 7 (Midwestern ridges</w:t>
        </w:r>
      </w:ins>
      <w:ins w:id="188" w:author="Coe, David W" w:date="2020-12-09T11:35:00Z">
        <w:r w:rsidR="00D4342B">
          <w:rPr>
            <w:rStyle w:val="eop"/>
            <w:color w:val="00000A"/>
          </w:rPr>
          <w:t>, MWR</w:t>
        </w:r>
      </w:ins>
      <w:ins w:id="189" w:author="Coe, David W" w:date="2020-12-04T11:59:00Z">
        <w:r w:rsidR="00667F4C">
          <w:rPr>
            <w:rStyle w:val="eop"/>
            <w:color w:val="00000A"/>
          </w:rPr>
          <w:t xml:space="preserve">) </w:t>
        </w:r>
        <w:r w:rsidR="00667F4C">
          <w:rPr>
            <w:rStyle w:val="eop"/>
            <w:color w:val="00000A"/>
          </w:rPr>
          <w:lastRenderedPageBreak/>
          <w:t>see the lowest precipitation rates (2.7 mm/day and 2.5 mm/day</w:t>
        </w:r>
      </w:ins>
      <w:ins w:id="190" w:author="Coe, David W" w:date="2020-12-04T12:00:00Z">
        <w:r w:rsidR="00667F4C">
          <w:rPr>
            <w:rStyle w:val="eop"/>
            <w:color w:val="00000A"/>
          </w:rPr>
          <w:t xml:space="preserve"> respectively).</w:t>
        </w:r>
      </w:ins>
      <w:ins w:id="191" w:author="Coe, David W" w:date="2020-12-04T12:44:00Z">
        <w:r w:rsidR="00430360">
          <w:rPr>
            <w:rStyle w:val="eop"/>
            <w:color w:val="00000A"/>
          </w:rPr>
          <w:t xml:space="preserve"> The two </w:t>
        </w:r>
      </w:ins>
      <w:ins w:id="192" w:author="Coe, David W" w:date="2020-12-09T11:35:00Z">
        <w:r w:rsidR="00D4342B">
          <w:rPr>
            <w:rStyle w:val="eop"/>
            <w:color w:val="00000A"/>
          </w:rPr>
          <w:t>MWT</w:t>
        </w:r>
      </w:ins>
      <w:ins w:id="193" w:author="Coe, David W" w:date="2020-12-04T12:44:00Z">
        <w:r w:rsidR="00430360">
          <w:rPr>
            <w:rStyle w:val="eop"/>
            <w:color w:val="00000A"/>
          </w:rPr>
          <w:t xml:space="preserve"> patterns </w:t>
        </w:r>
      </w:ins>
      <w:ins w:id="194" w:author="Coe, David W" w:date="2020-12-04T12:45:00Z">
        <w:r w:rsidR="00430360">
          <w:rPr>
            <w:rStyle w:val="eop"/>
            <w:color w:val="00000A"/>
          </w:rPr>
          <w:t xml:space="preserve">contained </w:t>
        </w:r>
      </w:ins>
      <w:ins w:id="195" w:author="Coe, David W" w:date="2020-12-04T12:50:00Z">
        <w:r w:rsidR="001E27A8">
          <w:rPr>
            <w:rStyle w:val="eop"/>
            <w:color w:val="00000A"/>
          </w:rPr>
          <w:t>the most</w:t>
        </w:r>
      </w:ins>
      <w:ins w:id="196" w:author="Coe, David W" w:date="2020-12-04T12:45:00Z">
        <w:r w:rsidR="00430360">
          <w:rPr>
            <w:rStyle w:val="eop"/>
            <w:color w:val="00000A"/>
          </w:rPr>
          <w:t xml:space="preserve"> extreme precipitation days that occurred during SON (26% and 19% of days</w:t>
        </w:r>
      </w:ins>
      <w:ins w:id="197" w:author="Coe, David W" w:date="2020-12-04T12:46:00Z">
        <w:r w:rsidR="00430360">
          <w:rPr>
            <w:rStyle w:val="eop"/>
            <w:color w:val="00000A"/>
          </w:rPr>
          <w:t xml:space="preserve"> respectively)</w:t>
        </w:r>
      </w:ins>
      <w:ins w:id="198" w:author="Coe, David W" w:date="2020-12-04T12:48:00Z">
        <w:r w:rsidR="00430360">
          <w:rPr>
            <w:rStyle w:val="eop"/>
            <w:color w:val="00000A"/>
          </w:rPr>
          <w:t xml:space="preserve">, and extreme precipitation days were </w:t>
        </w:r>
      </w:ins>
      <w:ins w:id="199" w:author="Coe, David W" w:date="2020-12-04T12:49:00Z">
        <w:r w:rsidR="00430360">
          <w:rPr>
            <w:rStyle w:val="eop"/>
            <w:color w:val="00000A"/>
          </w:rPr>
          <w:t xml:space="preserve">more likely to occur during these two patterns (Figure </w:t>
        </w:r>
      </w:ins>
      <w:ins w:id="200" w:author="Coe, David W" w:date="2020-12-07T13:27:00Z">
        <w:r w:rsidR="001824B8">
          <w:rPr>
            <w:rStyle w:val="eop"/>
            <w:color w:val="00000A"/>
          </w:rPr>
          <w:t>5</w:t>
        </w:r>
      </w:ins>
      <w:ins w:id="201" w:author="Coe, David W" w:date="2020-12-04T12:49:00Z">
        <w:r w:rsidR="00430360">
          <w:rPr>
            <w:rStyle w:val="eop"/>
            <w:color w:val="00000A"/>
          </w:rPr>
          <w:t xml:space="preserve">a.). The </w:t>
        </w:r>
      </w:ins>
      <w:ins w:id="202" w:author="Coe, David W" w:date="2020-12-07T13:26:00Z">
        <w:r w:rsidR="00E2778E">
          <w:rPr>
            <w:rStyle w:val="eop"/>
            <w:color w:val="00000A"/>
          </w:rPr>
          <w:t xml:space="preserve">two </w:t>
        </w:r>
      </w:ins>
      <w:ins w:id="203" w:author="Coe, David W" w:date="2020-12-09T11:35:00Z">
        <w:r w:rsidR="00D4342B">
          <w:rPr>
            <w:rStyle w:val="eop"/>
            <w:color w:val="00000A"/>
          </w:rPr>
          <w:t>MWR</w:t>
        </w:r>
      </w:ins>
      <w:ins w:id="204" w:author="Coe, David W" w:date="2020-12-04T12:49:00Z">
        <w:r w:rsidR="00430360">
          <w:rPr>
            <w:rStyle w:val="eop"/>
            <w:color w:val="00000A"/>
          </w:rPr>
          <w:t xml:space="preserve"> and </w:t>
        </w:r>
      </w:ins>
      <w:ins w:id="205" w:author="Coe, David W" w:date="2020-12-07T13:27:00Z">
        <w:r w:rsidR="00E2778E">
          <w:rPr>
            <w:rStyle w:val="eop"/>
            <w:color w:val="00000A"/>
          </w:rPr>
          <w:t xml:space="preserve">one </w:t>
        </w:r>
      </w:ins>
      <w:ins w:id="206" w:author="Coe, David W" w:date="2020-12-04T12:49:00Z">
        <w:r w:rsidR="00430360">
          <w:rPr>
            <w:rStyle w:val="eop"/>
            <w:color w:val="00000A"/>
          </w:rPr>
          <w:t>strong Ridge</w:t>
        </w:r>
      </w:ins>
      <w:ins w:id="207" w:author="Coe, David W" w:date="2020-12-09T11:35:00Z">
        <w:r w:rsidR="00D4342B">
          <w:rPr>
            <w:rStyle w:val="eop"/>
            <w:color w:val="00000A"/>
          </w:rPr>
          <w:t xml:space="preserve"> (WT6)</w:t>
        </w:r>
      </w:ins>
      <w:ins w:id="208" w:author="Coe, David W" w:date="2020-12-04T12:49:00Z">
        <w:r w:rsidR="00430360">
          <w:rPr>
            <w:rStyle w:val="eop"/>
            <w:color w:val="00000A"/>
          </w:rPr>
          <w:t xml:space="preserve"> pattern</w:t>
        </w:r>
      </w:ins>
      <w:ins w:id="209" w:author="Coe, David W" w:date="2020-12-09T11:35:00Z">
        <w:r w:rsidR="00D4342B">
          <w:rPr>
            <w:rStyle w:val="eop"/>
            <w:color w:val="00000A"/>
          </w:rPr>
          <w:t>s</w:t>
        </w:r>
      </w:ins>
      <w:ins w:id="210" w:author="Coe, David W" w:date="2020-12-04T12:49:00Z">
        <w:r w:rsidR="00430360">
          <w:rPr>
            <w:rStyle w:val="eop"/>
            <w:color w:val="00000A"/>
          </w:rPr>
          <w:t xml:space="preserve"> saw the least amount of extreme precipitation days (</w:t>
        </w:r>
      </w:ins>
      <w:ins w:id="211" w:author="Coe, David W" w:date="2020-12-04T12:50:00Z">
        <w:r w:rsidR="001E27A8">
          <w:rPr>
            <w:rStyle w:val="eop"/>
            <w:color w:val="00000A"/>
          </w:rPr>
          <w:t>7%, 8%, and 1% respectively) and extreme precipitation days were unlikely to occur during these patterns.</w:t>
        </w:r>
      </w:ins>
      <w:ins w:id="212" w:author="Coe, David W" w:date="2020-12-04T12:49:00Z">
        <w:r w:rsidR="00430360">
          <w:rPr>
            <w:rStyle w:val="eop"/>
            <w:color w:val="00000A"/>
          </w:rPr>
          <w:t xml:space="preserve"> </w:t>
        </w:r>
      </w:ins>
      <w:ins w:id="213" w:author="Coe, David W" w:date="2020-12-04T12:21:00Z">
        <w:r w:rsidR="00DB2501">
          <w:rPr>
            <w:rStyle w:val="eop"/>
            <w:color w:val="00000A"/>
          </w:rPr>
          <w:t>WTs 1 and 3</w:t>
        </w:r>
      </w:ins>
      <w:ins w:id="214" w:author="Coe, David W" w:date="2020-12-04T12:26:00Z">
        <w:r w:rsidR="00DB2501">
          <w:rPr>
            <w:rStyle w:val="eop"/>
            <w:color w:val="00000A"/>
          </w:rPr>
          <w:t xml:space="preserve"> (weak and strong upper-level trough)</w:t>
        </w:r>
      </w:ins>
      <w:ins w:id="215" w:author="Coe, David W" w:date="2020-12-04T12:27:00Z">
        <w:r w:rsidR="00DB2501">
          <w:rPr>
            <w:rStyle w:val="eop"/>
            <w:color w:val="00000A"/>
          </w:rPr>
          <w:t xml:space="preserve"> </w:t>
        </w:r>
      </w:ins>
      <w:ins w:id="216" w:author="Coe, David W" w:date="2020-12-04T12:28:00Z">
        <w:r w:rsidR="00DB2501">
          <w:rPr>
            <w:rStyle w:val="eop"/>
            <w:color w:val="00000A"/>
          </w:rPr>
          <w:t>focus</w:t>
        </w:r>
      </w:ins>
      <w:ins w:id="217" w:author="Coe, David W" w:date="2020-12-04T12:36:00Z">
        <w:r w:rsidR="006F0799">
          <w:rPr>
            <w:rStyle w:val="eop"/>
            <w:color w:val="00000A"/>
          </w:rPr>
          <w:t>ed</w:t>
        </w:r>
      </w:ins>
      <w:ins w:id="218" w:author="Coe, David W" w:date="2020-12-04T12:28:00Z">
        <w:r w:rsidR="00DB2501">
          <w:rPr>
            <w:rStyle w:val="eop"/>
            <w:color w:val="00000A"/>
          </w:rPr>
          <w:t xml:space="preserve"> positive precipitation anomalies over New England and the Gulf of Maine</w:t>
        </w:r>
      </w:ins>
      <w:ins w:id="219" w:author="Coe, David W" w:date="2020-12-04T12:33:00Z">
        <w:r w:rsidR="006F0799">
          <w:rPr>
            <w:rStyle w:val="eop"/>
            <w:color w:val="00000A"/>
          </w:rPr>
          <w:t>, while</w:t>
        </w:r>
      </w:ins>
      <w:ins w:id="220" w:author="Coe, David W" w:date="2020-12-04T12:28:00Z">
        <w:r w:rsidR="00DB2501">
          <w:rPr>
            <w:rStyle w:val="eop"/>
            <w:color w:val="00000A"/>
          </w:rPr>
          <w:t xml:space="preserve"> WTs 2 and 4 </w:t>
        </w:r>
      </w:ins>
      <w:ins w:id="221" w:author="Coe, David W" w:date="2020-12-04T12:29:00Z">
        <w:r w:rsidR="00DB2501">
          <w:rPr>
            <w:rStyle w:val="eop"/>
            <w:color w:val="00000A"/>
          </w:rPr>
          <w:t>(</w:t>
        </w:r>
      </w:ins>
      <w:ins w:id="222" w:author="Coe, David W" w:date="2020-12-09T11:37:00Z">
        <w:r w:rsidR="00D4342B">
          <w:rPr>
            <w:rStyle w:val="eop"/>
            <w:color w:val="00000A"/>
          </w:rPr>
          <w:t>Maritime Troughs, MT</w:t>
        </w:r>
      </w:ins>
      <w:ins w:id="223" w:author="Coe, David W" w:date="2020-12-04T12:29:00Z">
        <w:r w:rsidR="00DB2501">
          <w:rPr>
            <w:rStyle w:val="eop"/>
            <w:color w:val="00000A"/>
          </w:rPr>
          <w:t>)</w:t>
        </w:r>
      </w:ins>
      <w:ins w:id="224" w:author="Coe, David W" w:date="2020-12-04T12:36:00Z">
        <w:r w:rsidR="006F0799">
          <w:rPr>
            <w:rStyle w:val="eop"/>
            <w:color w:val="00000A"/>
          </w:rPr>
          <w:t xml:space="preserve"> focuse</w:t>
        </w:r>
      </w:ins>
      <w:ins w:id="225" w:author="Coe, David W" w:date="2020-12-04T12:37:00Z">
        <w:r w:rsidR="006F0799">
          <w:rPr>
            <w:rStyle w:val="eop"/>
            <w:color w:val="00000A"/>
          </w:rPr>
          <w:t>d</w:t>
        </w:r>
      </w:ins>
      <w:ins w:id="226" w:author="Coe, David W" w:date="2020-12-04T12:36:00Z">
        <w:r w:rsidR="006F0799">
          <w:rPr>
            <w:rStyle w:val="eop"/>
            <w:color w:val="00000A"/>
          </w:rPr>
          <w:t xml:space="preserve"> positive </w:t>
        </w:r>
      </w:ins>
      <w:ins w:id="227" w:author="Coe, David W" w:date="2020-12-04T12:37:00Z">
        <w:r w:rsidR="006F0799">
          <w:rPr>
            <w:rStyle w:val="eop"/>
            <w:color w:val="00000A"/>
          </w:rPr>
          <w:t xml:space="preserve">precipitation anomalies over the Atlantic Ocean, due to the positioning of the upper-level trough. WT5 </w:t>
        </w:r>
      </w:ins>
      <w:ins w:id="228" w:author="Coe, David W" w:date="2020-12-04T12:40:00Z">
        <w:r w:rsidR="00430360">
          <w:rPr>
            <w:rStyle w:val="eop"/>
            <w:color w:val="00000A"/>
          </w:rPr>
          <w:t xml:space="preserve">had positive precipitation anomalies across the western two-thirds of the domain due to the strength of the </w:t>
        </w:r>
      </w:ins>
      <w:ins w:id="229" w:author="Coe, David W" w:date="2020-12-09T11:38:00Z">
        <w:r w:rsidR="00D4342B">
          <w:rPr>
            <w:rStyle w:val="eop"/>
            <w:color w:val="00000A"/>
          </w:rPr>
          <w:t>MWT</w:t>
        </w:r>
      </w:ins>
      <w:ins w:id="230" w:author="Coe, David W" w:date="2020-12-04T12:40:00Z">
        <w:r w:rsidR="00430360">
          <w:rPr>
            <w:rStyle w:val="eop"/>
            <w:color w:val="00000A"/>
          </w:rPr>
          <w:t>, while WT7 h</w:t>
        </w:r>
      </w:ins>
      <w:ins w:id="231" w:author="Coe, David W" w:date="2020-12-04T12:41:00Z">
        <w:r w:rsidR="00430360">
          <w:rPr>
            <w:rStyle w:val="eop"/>
            <w:color w:val="00000A"/>
          </w:rPr>
          <w:t xml:space="preserve">ad predominately negative precipitation anomalies over the entirety of the region. </w:t>
        </w:r>
      </w:ins>
      <w:ins w:id="232" w:author="Coe, David W" w:date="2020-12-04T12:39:00Z">
        <w:r w:rsidR="006F0799">
          <w:rPr>
            <w:rStyle w:val="eop"/>
            <w:color w:val="00000A"/>
          </w:rPr>
          <w:t xml:space="preserve"> </w:t>
        </w:r>
      </w:ins>
    </w:p>
    <w:p w14:paraId="66F86660" w14:textId="4C6BA75C" w:rsidR="001E27A8" w:rsidRDefault="001E27A8" w:rsidP="00945424">
      <w:pPr>
        <w:pStyle w:val="paragraph"/>
        <w:spacing w:after="0" w:afterAutospacing="0" w:line="480" w:lineRule="auto"/>
        <w:contextualSpacing/>
        <w:mirrorIndents/>
        <w:jc w:val="both"/>
        <w:textAlignment w:val="baseline"/>
        <w:rPr>
          <w:ins w:id="233" w:author="Coe, David W" w:date="2020-12-07T10:28:00Z"/>
          <w:rStyle w:val="eop"/>
          <w:color w:val="00000A"/>
        </w:rPr>
      </w:pPr>
      <w:ins w:id="234" w:author="Coe, David W" w:date="2020-12-04T12:50:00Z">
        <w:r>
          <w:rPr>
            <w:rStyle w:val="eop"/>
            <w:color w:val="00000A"/>
          </w:rPr>
          <w:tab/>
        </w:r>
      </w:ins>
      <w:ins w:id="235" w:author="Coe, David W" w:date="2020-12-04T12:53:00Z">
        <w:r>
          <w:rPr>
            <w:rStyle w:val="eop"/>
            <w:color w:val="00000A"/>
          </w:rPr>
          <w:t>Positive and negative temperatu</w:t>
        </w:r>
      </w:ins>
      <w:ins w:id="236" w:author="Coe, David W" w:date="2020-12-04T12:54:00Z">
        <w:r>
          <w:rPr>
            <w:rStyle w:val="eop"/>
            <w:color w:val="00000A"/>
          </w:rPr>
          <w:t>re anomalies in the domain were co-located to the positioning of the upper-level troughs and ridges. Parts of the region</w:t>
        </w:r>
      </w:ins>
      <w:ins w:id="237" w:author="Coe, David W" w:date="2020-12-04T12:57:00Z">
        <w:r>
          <w:rPr>
            <w:rStyle w:val="eop"/>
            <w:color w:val="00000A"/>
          </w:rPr>
          <w:t xml:space="preserve"> downstream</w:t>
        </w:r>
      </w:ins>
      <w:ins w:id="238" w:author="Coe, David W" w:date="2020-12-04T12:54:00Z">
        <w:r>
          <w:rPr>
            <w:rStyle w:val="eop"/>
            <w:color w:val="00000A"/>
          </w:rPr>
          <w:t xml:space="preserve"> from </w:t>
        </w:r>
      </w:ins>
      <w:ins w:id="239" w:author="Coe, David W" w:date="2020-12-04T12:55:00Z">
        <w:r>
          <w:rPr>
            <w:rStyle w:val="eop"/>
            <w:color w:val="00000A"/>
          </w:rPr>
          <w:t>an upper-level trough experienced warmer than average temperature</w:t>
        </w:r>
      </w:ins>
      <w:ins w:id="240" w:author="Coe, David W" w:date="2020-12-04T12:57:00Z">
        <w:r>
          <w:rPr>
            <w:rStyle w:val="eop"/>
            <w:color w:val="00000A"/>
          </w:rPr>
          <w:t xml:space="preserve">s and colder than average temperatures were experienced upstream from </w:t>
        </w:r>
      </w:ins>
      <w:ins w:id="241" w:author="Coe, David W" w:date="2020-12-04T12:58:00Z">
        <w:r>
          <w:rPr>
            <w:rStyle w:val="eop"/>
            <w:color w:val="00000A"/>
          </w:rPr>
          <w:t xml:space="preserve">an upper-level trough, independent of calendar date in the season. </w:t>
        </w:r>
      </w:ins>
      <w:ins w:id="242" w:author="Coe, David W" w:date="2020-12-04T13:13:00Z">
        <w:r w:rsidR="00697EFD">
          <w:rPr>
            <w:rStyle w:val="eop"/>
            <w:color w:val="00000A"/>
          </w:rPr>
          <w:t>Dependent of the calendar season, the mean temperatures for each WT varied from the warmest (17.8°C and 18</w:t>
        </w:r>
      </w:ins>
      <w:ins w:id="243" w:author="Coe, David W" w:date="2020-12-04T13:14:00Z">
        <w:r w:rsidR="00697EFD">
          <w:rPr>
            <w:rStyle w:val="eop"/>
            <w:color w:val="00000A"/>
          </w:rPr>
          <w:t>.2°C, WTs 1 and 6 respectively) during WTs that occurred early in the season and the coldest (9.2°C and 10.0°C, WTs 4</w:t>
        </w:r>
      </w:ins>
      <w:ins w:id="244" w:author="Coe, David W" w:date="2020-12-04T13:15:00Z">
        <w:r w:rsidR="00697EFD">
          <w:rPr>
            <w:rStyle w:val="eop"/>
            <w:color w:val="00000A"/>
          </w:rPr>
          <w:t xml:space="preserve"> and 7 respectively) during WTs that occurred late in the season</w:t>
        </w:r>
      </w:ins>
      <w:ins w:id="245" w:author="Coe, David W" w:date="2020-12-04T13:16:00Z">
        <w:r w:rsidR="00697EFD">
          <w:rPr>
            <w:rStyle w:val="eop"/>
            <w:color w:val="00000A"/>
          </w:rPr>
          <w:t>. Heat wave days were</w:t>
        </w:r>
      </w:ins>
      <w:ins w:id="246" w:author="Coe, David W" w:date="2020-12-04T13:17:00Z">
        <w:r w:rsidR="00697EFD">
          <w:rPr>
            <w:rStyle w:val="eop"/>
            <w:color w:val="00000A"/>
          </w:rPr>
          <w:t xml:space="preserve"> </w:t>
        </w:r>
      </w:ins>
      <w:ins w:id="247" w:author="Coe, David W" w:date="2020-12-04T13:16:00Z">
        <w:r w:rsidR="00697EFD">
          <w:rPr>
            <w:rStyle w:val="eop"/>
            <w:color w:val="00000A"/>
          </w:rPr>
          <w:t xml:space="preserve">seen during WTs </w:t>
        </w:r>
      </w:ins>
      <w:ins w:id="248" w:author="Coe, David W" w:date="2020-12-04T13:17:00Z">
        <w:r w:rsidR="00697EFD">
          <w:rPr>
            <w:rStyle w:val="eop"/>
            <w:color w:val="00000A"/>
          </w:rPr>
          <w:t>1, 2, and 6 (making up 98% of total heat wave days), due to their occurrence earlier in the season</w:t>
        </w:r>
      </w:ins>
      <w:ins w:id="249" w:author="Coe, David W" w:date="2020-12-04T13:18:00Z">
        <w:r w:rsidR="00697EFD">
          <w:rPr>
            <w:rStyle w:val="eop"/>
            <w:color w:val="00000A"/>
          </w:rPr>
          <w:t>, with WTs 1 and 6 being the most likely to experience heat wave days</w:t>
        </w:r>
      </w:ins>
      <w:ins w:id="250" w:author="Coe, David W" w:date="2020-12-07T13:27:00Z">
        <w:r w:rsidR="001824B8">
          <w:rPr>
            <w:rStyle w:val="eop"/>
            <w:color w:val="00000A"/>
          </w:rPr>
          <w:t xml:space="preserve"> (Figure 5b.)</w:t>
        </w:r>
      </w:ins>
      <w:ins w:id="251" w:author="Coe, David W" w:date="2020-12-04T13:18:00Z">
        <w:r w:rsidR="00697EFD">
          <w:rPr>
            <w:rStyle w:val="eop"/>
            <w:color w:val="00000A"/>
          </w:rPr>
          <w:t>.</w:t>
        </w:r>
      </w:ins>
    </w:p>
    <w:p w14:paraId="14EF0224" w14:textId="77777777" w:rsidR="00551568" w:rsidRDefault="00551568" w:rsidP="00945424">
      <w:pPr>
        <w:pStyle w:val="paragraph"/>
        <w:spacing w:after="0" w:afterAutospacing="0" w:line="480" w:lineRule="auto"/>
        <w:contextualSpacing/>
        <w:mirrorIndents/>
        <w:jc w:val="both"/>
        <w:textAlignment w:val="baseline"/>
        <w:rPr>
          <w:ins w:id="252" w:author="Coe, David W" w:date="2020-12-01T12:06:00Z"/>
          <w:rStyle w:val="eop"/>
          <w:color w:val="00000A"/>
        </w:rPr>
      </w:pPr>
    </w:p>
    <w:p w14:paraId="70A45F0A" w14:textId="29661576" w:rsidR="00E05B21" w:rsidRDefault="00E05B21" w:rsidP="00E05B21">
      <w:pPr>
        <w:pStyle w:val="paragraph"/>
        <w:spacing w:after="0" w:afterAutospacing="0" w:line="480" w:lineRule="auto"/>
        <w:contextualSpacing/>
        <w:mirrorIndents/>
        <w:jc w:val="both"/>
        <w:textAlignment w:val="baseline"/>
        <w:rPr>
          <w:ins w:id="253" w:author="Coe, David W" w:date="2020-12-01T12:06:00Z"/>
          <w:rStyle w:val="eop"/>
          <w:color w:val="00000A"/>
        </w:rPr>
      </w:pPr>
      <w:ins w:id="254" w:author="Coe, David W" w:date="2020-12-01T12:06:00Z">
        <w:r>
          <w:rPr>
            <w:rStyle w:val="normaltextrun"/>
            <w:b/>
            <w:bCs/>
            <w:i/>
            <w:iCs/>
            <w:color w:val="00000A"/>
          </w:rPr>
          <w:t>3</w:t>
        </w:r>
      </w:ins>
      <w:ins w:id="255" w:author="Coe, David W" w:date="2020-12-04T13:16:00Z">
        <w:r w:rsidR="00697EFD">
          <w:rPr>
            <w:rStyle w:val="normaltextrun"/>
            <w:b/>
            <w:bCs/>
            <w:i/>
            <w:iCs/>
            <w:color w:val="00000A"/>
          </w:rPr>
          <w:t>d</w:t>
        </w:r>
      </w:ins>
      <w:ins w:id="256" w:author="Coe, David W" w:date="2020-12-01T12:06:00Z">
        <w:r>
          <w:rPr>
            <w:rStyle w:val="normaltextrun"/>
            <w:b/>
            <w:bCs/>
            <w:i/>
            <w:iCs/>
            <w:color w:val="00000A"/>
          </w:rPr>
          <w:t xml:space="preserve">. </w:t>
        </w:r>
      </w:ins>
      <w:ins w:id="257" w:author="Coe, David W" w:date="2020-12-04T00:27:00Z">
        <w:r w:rsidR="00C764AD">
          <w:rPr>
            <w:rStyle w:val="normaltextrun"/>
            <w:b/>
            <w:bCs/>
            <w:i/>
            <w:iCs/>
            <w:color w:val="00000A"/>
          </w:rPr>
          <w:t>Teleconnection Influences on WT Frequency</w:t>
        </w:r>
      </w:ins>
    </w:p>
    <w:p w14:paraId="286993DA" w14:textId="77777777" w:rsidR="00D4342B" w:rsidRDefault="00551568">
      <w:pPr>
        <w:pStyle w:val="paragraph"/>
        <w:spacing w:after="0" w:afterAutospacing="0" w:line="480" w:lineRule="auto"/>
        <w:contextualSpacing/>
        <w:mirrorIndents/>
        <w:jc w:val="both"/>
        <w:textAlignment w:val="baseline"/>
        <w:rPr>
          <w:ins w:id="258" w:author="Coe, David W" w:date="2020-12-09T11:40:00Z"/>
          <w:color w:val="00000A"/>
        </w:rPr>
      </w:pPr>
      <w:ins w:id="259" w:author="Coe, David W" w:date="2020-12-07T10:33:00Z">
        <w:r>
          <w:rPr>
            <w:color w:val="00000A"/>
          </w:rPr>
          <w:lastRenderedPageBreak/>
          <w:tab/>
        </w:r>
      </w:ins>
      <w:ins w:id="260" w:author="Coe, David W" w:date="2020-12-07T11:04:00Z">
        <w:r w:rsidR="003B4A6C">
          <w:rPr>
            <w:color w:val="00000A"/>
          </w:rPr>
          <w:t xml:space="preserve">The frequency of each WT is </w:t>
        </w:r>
      </w:ins>
      <w:ins w:id="261" w:author="Coe, David W" w:date="2020-12-07T11:09:00Z">
        <w:r w:rsidR="003B4A6C">
          <w:rPr>
            <w:color w:val="00000A"/>
          </w:rPr>
          <w:t xml:space="preserve">analyzed with respect to </w:t>
        </w:r>
      </w:ins>
      <w:ins w:id="262" w:author="Coe, David W" w:date="2020-12-07T11:10:00Z">
        <w:r w:rsidR="003B4A6C">
          <w:rPr>
            <w:color w:val="00000A"/>
          </w:rPr>
          <w:t>the daily phases of AO, NAO, and PNA and the monthly phases of ENSO</w:t>
        </w:r>
      </w:ins>
      <w:ins w:id="263" w:author="Coe, David W" w:date="2020-12-07T11:11:00Z">
        <w:r w:rsidR="003B4A6C">
          <w:rPr>
            <w:color w:val="00000A"/>
          </w:rPr>
          <w:t xml:space="preserve">, with significance determined through a Monte Carlo analysis (Figure </w:t>
        </w:r>
      </w:ins>
      <w:ins w:id="264" w:author="Coe, David W" w:date="2020-12-07T13:22:00Z">
        <w:r w:rsidR="00E2778E">
          <w:rPr>
            <w:color w:val="00000A"/>
          </w:rPr>
          <w:t>6</w:t>
        </w:r>
      </w:ins>
      <w:ins w:id="265" w:author="Coe, David W" w:date="2020-12-07T11:12:00Z">
        <w:r w:rsidR="003B4A6C">
          <w:rPr>
            <w:color w:val="00000A"/>
          </w:rPr>
          <w:t>).</w:t>
        </w:r>
      </w:ins>
      <w:ins w:id="266" w:author="Coe, David W" w:date="2020-12-07T11:36:00Z">
        <w:r w:rsidR="002E4E10">
          <w:rPr>
            <w:color w:val="00000A"/>
          </w:rPr>
          <w:t xml:space="preserve"> For all teleconnections</w:t>
        </w:r>
      </w:ins>
      <w:ins w:id="267" w:author="Coe, David W" w:date="2020-12-07T11:37:00Z">
        <w:r w:rsidR="002E4E10">
          <w:rPr>
            <w:color w:val="00000A"/>
          </w:rPr>
          <w:t xml:space="preserve"> during their neutral phase</w:t>
        </w:r>
      </w:ins>
      <w:ins w:id="268" w:author="Coe, David W" w:date="2020-12-07T11:36:00Z">
        <w:r w:rsidR="002E4E10">
          <w:rPr>
            <w:color w:val="00000A"/>
          </w:rPr>
          <w:t xml:space="preserve">, there was no significance at the 95% level for any WT </w:t>
        </w:r>
      </w:ins>
      <w:ins w:id="269" w:author="Coe, David W" w:date="2020-12-07T11:47:00Z">
        <w:r w:rsidR="00B81CB0">
          <w:rPr>
            <w:color w:val="00000A"/>
          </w:rPr>
          <w:t>being</w:t>
        </w:r>
      </w:ins>
      <w:ins w:id="270" w:author="Coe, David W" w:date="2020-12-07T11:36:00Z">
        <w:r w:rsidR="002E4E10">
          <w:rPr>
            <w:color w:val="00000A"/>
          </w:rPr>
          <w:t xml:space="preserve"> likely</w:t>
        </w:r>
      </w:ins>
      <w:ins w:id="271" w:author="Coe, David W" w:date="2020-12-07T11:47:00Z">
        <w:r w:rsidR="00B81CB0">
          <w:rPr>
            <w:color w:val="00000A"/>
          </w:rPr>
          <w:t xml:space="preserve"> or unlikely</w:t>
        </w:r>
      </w:ins>
      <w:ins w:id="272" w:author="Coe, David W" w:date="2020-12-07T11:36:00Z">
        <w:r w:rsidR="002E4E10">
          <w:rPr>
            <w:color w:val="00000A"/>
          </w:rPr>
          <w:t xml:space="preserve"> to occur</w:t>
        </w:r>
      </w:ins>
      <w:ins w:id="273" w:author="Coe, David W" w:date="2020-12-07T11:37:00Z">
        <w:r w:rsidR="002E4E10">
          <w:rPr>
            <w:color w:val="00000A"/>
          </w:rPr>
          <w:t>.</w:t>
        </w:r>
      </w:ins>
      <w:ins w:id="274" w:author="Coe, David W" w:date="2020-12-07T11:12:00Z">
        <w:r w:rsidR="003B4A6C">
          <w:rPr>
            <w:color w:val="00000A"/>
          </w:rPr>
          <w:t xml:space="preserve"> </w:t>
        </w:r>
      </w:ins>
    </w:p>
    <w:p w14:paraId="6C85FD7A" w14:textId="63D91DC2" w:rsidR="00D4342B" w:rsidRDefault="003B4A6C" w:rsidP="00D4342B">
      <w:pPr>
        <w:pStyle w:val="paragraph"/>
        <w:spacing w:after="0" w:afterAutospacing="0" w:line="480" w:lineRule="auto"/>
        <w:ind w:firstLine="720"/>
        <w:contextualSpacing/>
        <w:mirrorIndents/>
        <w:jc w:val="both"/>
        <w:textAlignment w:val="baseline"/>
        <w:rPr>
          <w:ins w:id="275" w:author="Coe, David W" w:date="2020-12-09T11:41:00Z"/>
          <w:color w:val="00000A"/>
        </w:rPr>
      </w:pPr>
      <w:ins w:id="276" w:author="Coe, David W" w:date="2020-12-07T11:12:00Z">
        <w:r>
          <w:rPr>
            <w:color w:val="00000A"/>
          </w:rPr>
          <w:t xml:space="preserve">WT frequency was least affected by </w:t>
        </w:r>
      </w:ins>
      <w:ins w:id="277" w:author="Coe, David W" w:date="2020-12-09T11:40:00Z">
        <w:r w:rsidR="00D4342B">
          <w:rPr>
            <w:color w:val="00000A"/>
          </w:rPr>
          <w:t xml:space="preserve">the </w:t>
        </w:r>
      </w:ins>
      <w:ins w:id="278" w:author="Coe, David W" w:date="2020-12-07T11:12:00Z">
        <w:r>
          <w:rPr>
            <w:color w:val="00000A"/>
          </w:rPr>
          <w:t xml:space="preserve">ENSO phase, </w:t>
        </w:r>
      </w:ins>
      <w:ins w:id="279" w:author="Coe, David W" w:date="2020-12-07T11:16:00Z">
        <w:r w:rsidR="00DE0ED3">
          <w:rPr>
            <w:color w:val="00000A"/>
          </w:rPr>
          <w:t xml:space="preserve">with WTs 2 and </w:t>
        </w:r>
      </w:ins>
      <w:ins w:id="280" w:author="Coe, David W" w:date="2020-12-07T11:17:00Z">
        <w:r w:rsidR="00DE0ED3">
          <w:rPr>
            <w:color w:val="00000A"/>
          </w:rPr>
          <w:t>6 unlikely to occur</w:t>
        </w:r>
      </w:ins>
      <w:ins w:id="281" w:author="Coe, David W" w:date="2020-12-07T11:47:00Z">
        <w:r w:rsidR="00B81CB0">
          <w:rPr>
            <w:color w:val="00000A"/>
          </w:rPr>
          <w:t xml:space="preserve"> (10% and 12% of days respectively)</w:t>
        </w:r>
      </w:ins>
      <w:ins w:id="282" w:author="Coe, David W" w:date="2020-12-07T11:17:00Z">
        <w:r w:rsidR="00DE0ED3">
          <w:rPr>
            <w:color w:val="00000A"/>
          </w:rPr>
          <w:t xml:space="preserve"> during a negative ENSO phase, WT7 likely to occur during either a positive or negative ENSO phase</w:t>
        </w:r>
      </w:ins>
      <w:ins w:id="283" w:author="Coe, David W" w:date="2020-12-07T11:47:00Z">
        <w:r w:rsidR="00B81CB0">
          <w:rPr>
            <w:color w:val="00000A"/>
          </w:rPr>
          <w:t xml:space="preserve"> (</w:t>
        </w:r>
      </w:ins>
      <w:ins w:id="284" w:author="Coe, David W" w:date="2020-12-07T11:48:00Z">
        <w:r w:rsidR="00B81CB0">
          <w:rPr>
            <w:color w:val="00000A"/>
          </w:rPr>
          <w:t>20% and 22% of days respectively)</w:t>
        </w:r>
      </w:ins>
      <w:ins w:id="285" w:author="Coe, David W" w:date="2020-12-09T11:40:00Z">
        <w:r w:rsidR="00D4342B">
          <w:rPr>
            <w:color w:val="00000A"/>
          </w:rPr>
          <w:t>,</w:t>
        </w:r>
      </w:ins>
      <w:ins w:id="286" w:author="Coe, David W" w:date="2020-12-07T11:48:00Z">
        <w:r w:rsidR="00B81CB0">
          <w:rPr>
            <w:color w:val="00000A"/>
          </w:rPr>
          <w:t xml:space="preserve"> and WT4 likely to occur during a negative ENSO phase (24% of days)</w:t>
        </w:r>
      </w:ins>
      <w:ins w:id="287" w:author="Coe, David W" w:date="2020-12-07T11:17:00Z">
        <w:r w:rsidR="00DE0ED3">
          <w:rPr>
            <w:color w:val="00000A"/>
          </w:rPr>
          <w:t>.</w:t>
        </w:r>
      </w:ins>
      <w:ins w:id="288" w:author="Coe, David W" w:date="2020-12-07T11:48:00Z">
        <w:r w:rsidR="00B81CB0">
          <w:rPr>
            <w:color w:val="00000A"/>
          </w:rPr>
          <w:t xml:space="preserve"> </w:t>
        </w:r>
      </w:ins>
      <w:ins w:id="289" w:author="Coe, David W" w:date="2020-12-09T11:55:00Z">
        <w:r w:rsidR="00056DD4">
          <w:rPr>
            <w:color w:val="00000A"/>
          </w:rPr>
          <w:t>It is not surprising as the N</w:t>
        </w:r>
      </w:ins>
      <w:ins w:id="290" w:author="Coe, David W" w:date="2020-12-09T11:56:00Z">
        <w:r w:rsidR="00056DD4">
          <w:rPr>
            <w:color w:val="00000A"/>
          </w:rPr>
          <w:t xml:space="preserve">ortheast weather and climate is not correlated directly to the ENSO phase. It is interesting that two of the WTs (2 and 6) that occur in the early </w:t>
        </w:r>
      </w:ins>
      <w:ins w:id="291" w:author="Coe, David W" w:date="2020-12-09T11:57:00Z">
        <w:r w:rsidR="00056DD4">
          <w:rPr>
            <w:color w:val="00000A"/>
          </w:rPr>
          <w:t>season are unlikely to occur during a negative ENSO phase, as ENSO has a weaker influence during the beginning of autumn</w:t>
        </w:r>
      </w:ins>
      <w:ins w:id="292" w:author="Coe, David W" w:date="2020-12-09T11:58:00Z">
        <w:r w:rsidR="00056DD4">
          <w:rPr>
            <w:color w:val="00000A"/>
          </w:rPr>
          <w:t>.</w:t>
        </w:r>
      </w:ins>
      <w:ins w:id="293" w:author="Coe, David W" w:date="2020-12-09T11:56:00Z">
        <w:r w:rsidR="00056DD4">
          <w:rPr>
            <w:color w:val="00000A"/>
          </w:rPr>
          <w:t xml:space="preserve"> </w:t>
        </w:r>
      </w:ins>
    </w:p>
    <w:p w14:paraId="63229F3D" w14:textId="70437D2C" w:rsidR="00056DD4" w:rsidRDefault="006445EF" w:rsidP="00D4342B">
      <w:pPr>
        <w:pStyle w:val="paragraph"/>
        <w:spacing w:after="0" w:afterAutospacing="0" w:line="480" w:lineRule="auto"/>
        <w:ind w:firstLine="720"/>
        <w:contextualSpacing/>
        <w:mirrorIndents/>
        <w:jc w:val="both"/>
        <w:textAlignment w:val="baseline"/>
        <w:rPr>
          <w:ins w:id="294" w:author="Coe, David W" w:date="2020-12-09T11:58:00Z"/>
          <w:color w:val="00000A"/>
        </w:rPr>
      </w:pPr>
      <w:ins w:id="295" w:author="Coe, David W" w:date="2020-12-07T12:10:00Z">
        <w:r>
          <w:rPr>
            <w:color w:val="00000A"/>
          </w:rPr>
          <w:t xml:space="preserve">AO and NAO both </w:t>
        </w:r>
      </w:ins>
      <w:ins w:id="296" w:author="Coe, David W" w:date="2020-12-07T12:11:00Z">
        <w:r>
          <w:rPr>
            <w:color w:val="00000A"/>
          </w:rPr>
          <w:t>featur</w:t>
        </w:r>
      </w:ins>
      <w:ins w:id="297" w:author="Coe, David W" w:date="2020-12-07T12:12:00Z">
        <w:r>
          <w:rPr>
            <w:color w:val="00000A"/>
          </w:rPr>
          <w:t>e</w:t>
        </w:r>
      </w:ins>
      <w:ins w:id="298" w:author="Coe, David W" w:date="2020-12-07T12:27:00Z">
        <w:r w:rsidR="00A8085A">
          <w:rPr>
            <w:color w:val="00000A"/>
          </w:rPr>
          <w:t xml:space="preserve"> similar patterns in WT frequenc</w:t>
        </w:r>
      </w:ins>
      <w:ins w:id="299" w:author="Coe, David W" w:date="2020-12-07T12:28:00Z">
        <w:r w:rsidR="00A8085A">
          <w:rPr>
            <w:color w:val="00000A"/>
          </w:rPr>
          <w:t>y, with WTs 3 and 4 being likely to occur during a negative phase and unlikely during a positive phase and vice-versa for WTs 6 and 7.</w:t>
        </w:r>
      </w:ins>
      <w:ins w:id="300" w:author="Coe, David W" w:date="2020-12-07T13:03:00Z">
        <w:r w:rsidR="00107B57">
          <w:rPr>
            <w:color w:val="00000A"/>
          </w:rPr>
          <w:t xml:space="preserve"> </w:t>
        </w:r>
      </w:ins>
      <w:ins w:id="301" w:author="Coe, David W" w:date="2020-12-09T12:00:00Z">
        <w:r w:rsidR="00FF1C26">
          <w:rPr>
            <w:color w:val="00000A"/>
          </w:rPr>
          <w:t>W</w:t>
        </w:r>
      </w:ins>
      <w:ins w:id="302" w:author="Coe, David W" w:date="2020-12-09T12:01:00Z">
        <w:r w:rsidR="00FF1C26">
          <w:rPr>
            <w:color w:val="00000A"/>
          </w:rPr>
          <w:t xml:space="preserve">Ts 3 and 4 are classic negative AO and NAO circulation patterns, with </w:t>
        </w:r>
      </w:ins>
      <w:proofErr w:type="gramStart"/>
      <w:ins w:id="303" w:author="Coe, David W" w:date="2020-12-09T12:39:00Z">
        <w:r w:rsidR="00A23E1A">
          <w:rPr>
            <w:color w:val="00000A"/>
          </w:rPr>
          <w:t>upper-level</w:t>
        </w:r>
      </w:ins>
      <w:proofErr w:type="gramEnd"/>
      <w:ins w:id="304" w:author="Coe, David W" w:date="2020-12-09T12:01:00Z">
        <w:r w:rsidR="00FF1C26">
          <w:rPr>
            <w:color w:val="00000A"/>
          </w:rPr>
          <w:t xml:space="preserve"> troughing located over the Eastern U.S., accompanied by below average temperatures and above average precipitation.</w:t>
        </w:r>
      </w:ins>
      <w:ins w:id="305" w:author="Coe, David W" w:date="2020-12-09T12:02:00Z">
        <w:r w:rsidR="00FF1C26">
          <w:rPr>
            <w:color w:val="00000A"/>
          </w:rPr>
          <w:t xml:space="preserve"> </w:t>
        </w:r>
      </w:ins>
      <w:ins w:id="306" w:author="Coe, David W" w:date="2020-12-09T12:03:00Z">
        <w:r w:rsidR="00FF1C26">
          <w:rPr>
            <w:color w:val="00000A"/>
          </w:rPr>
          <w:t xml:space="preserve">WTs 6 and 7 both feature </w:t>
        </w:r>
      </w:ins>
      <w:ins w:id="307" w:author="Coe, David W" w:date="2020-12-09T12:07:00Z">
        <w:r w:rsidR="00FF1C26">
          <w:rPr>
            <w:color w:val="00000A"/>
          </w:rPr>
          <w:t>upper-level</w:t>
        </w:r>
      </w:ins>
      <w:ins w:id="308" w:author="Coe, David W" w:date="2020-12-09T12:03:00Z">
        <w:r w:rsidR="00FF1C26">
          <w:rPr>
            <w:color w:val="00000A"/>
          </w:rPr>
          <w:t xml:space="preserve"> ridging o</w:t>
        </w:r>
      </w:ins>
      <w:ins w:id="309" w:author="Coe, David W" w:date="2020-12-09T12:04:00Z">
        <w:r w:rsidR="00FF1C26">
          <w:rPr>
            <w:color w:val="00000A"/>
          </w:rPr>
          <w:t>ver the Midwest and Eastern U.S. accompanied by below average precipitation and above average temperatures, signatures of positive AO and NAO phases.</w:t>
        </w:r>
      </w:ins>
    </w:p>
    <w:p w14:paraId="37AC8B6D" w14:textId="7006D726" w:rsidR="00945424" w:rsidDel="00B759A4" w:rsidRDefault="00E2778E">
      <w:pPr>
        <w:pStyle w:val="paragraph"/>
        <w:spacing w:after="0" w:afterAutospacing="0" w:line="480" w:lineRule="auto"/>
        <w:ind w:firstLine="720"/>
        <w:contextualSpacing/>
        <w:mirrorIndents/>
        <w:jc w:val="both"/>
        <w:textAlignment w:val="baseline"/>
        <w:rPr>
          <w:del w:id="310" w:author="Coe, David W" w:date="2020-12-03T13:30:00Z"/>
          <w:color w:val="00000A"/>
        </w:rPr>
      </w:pPr>
      <w:ins w:id="311" w:author="Coe, David W" w:date="2020-12-07T13:17:00Z">
        <w:r>
          <w:rPr>
            <w:color w:val="00000A"/>
          </w:rPr>
          <w:t xml:space="preserve">During a positive PNA phase, </w:t>
        </w:r>
      </w:ins>
      <w:ins w:id="312" w:author="Coe, David W" w:date="2020-12-07T13:18:00Z">
        <w:r>
          <w:rPr>
            <w:color w:val="00000A"/>
          </w:rPr>
          <w:t>WT6 is likely to occur and WTs 5 and 7 are unlikely to occur, whereas during a negative PNA phase, WTs 1 and 5 are likely to occur and WTs 2, 4, and 7 are unlikely to occur.</w:t>
        </w:r>
      </w:ins>
      <w:ins w:id="313" w:author="Coe, David W" w:date="2020-12-09T12:07:00Z">
        <w:r w:rsidR="00FF1C26">
          <w:rPr>
            <w:color w:val="00000A"/>
          </w:rPr>
          <w:t xml:space="preserve"> </w:t>
        </w:r>
      </w:ins>
      <w:ins w:id="314" w:author="Coe, David W" w:date="2020-12-09T12:37:00Z">
        <w:r w:rsidR="00A23E1A">
          <w:rPr>
            <w:color w:val="00000A"/>
          </w:rPr>
          <w:t>WT6 occurring during a positive PNA phase</w:t>
        </w:r>
      </w:ins>
      <w:ins w:id="315" w:author="Coe, David W" w:date="2020-12-09T12:38:00Z">
        <w:r w:rsidR="00A23E1A">
          <w:rPr>
            <w:color w:val="00000A"/>
          </w:rPr>
          <w:t xml:space="preserve"> is surprising, as it features prominent ridging and warmer than average temperatures over the Northeast</w:t>
        </w:r>
      </w:ins>
      <w:ins w:id="316" w:author="Coe, David W" w:date="2020-12-09T14:26:00Z">
        <w:r w:rsidR="000D7444">
          <w:rPr>
            <w:color w:val="00000A"/>
          </w:rPr>
          <w:t xml:space="preserve">. </w:t>
        </w:r>
        <w:r w:rsidR="000D7444">
          <w:rPr>
            <w:color w:val="00000A"/>
          </w:rPr>
          <w:lastRenderedPageBreak/>
          <w:t>It is also surprising to note that even with the prominent trough and below average tempe</w:t>
        </w:r>
      </w:ins>
      <w:ins w:id="317" w:author="Coe, David W" w:date="2020-12-09T14:27:00Z">
        <w:r w:rsidR="000D7444">
          <w:rPr>
            <w:color w:val="00000A"/>
          </w:rPr>
          <w:t xml:space="preserve">ratures in WTs 3 and 4, WT3 does not show any likelihood of occurring more or less often during either phase </w:t>
        </w:r>
        <w:proofErr w:type="gramStart"/>
        <w:r w:rsidR="000D7444">
          <w:rPr>
            <w:color w:val="00000A"/>
          </w:rPr>
          <w:t>and</w:t>
        </w:r>
        <w:proofErr w:type="gramEnd"/>
        <w:r w:rsidR="000D7444">
          <w:rPr>
            <w:color w:val="00000A"/>
          </w:rPr>
          <w:t xml:space="preserve"> WT4 is unlikely to occur during a negative PNA phase.</w:t>
        </w:r>
      </w:ins>
    </w:p>
    <w:p w14:paraId="34D51F10" w14:textId="77777777" w:rsidR="00B759A4" w:rsidRDefault="00B759A4">
      <w:pPr>
        <w:pStyle w:val="paragraph"/>
        <w:spacing w:after="0" w:afterAutospacing="0" w:line="480" w:lineRule="auto"/>
        <w:ind w:firstLine="720"/>
        <w:contextualSpacing/>
        <w:mirrorIndents/>
        <w:jc w:val="both"/>
        <w:textAlignment w:val="baseline"/>
        <w:rPr>
          <w:ins w:id="318" w:author="Coe, David W" w:date="2020-12-03T13:28:00Z"/>
          <w:color w:val="00000A"/>
        </w:rPr>
      </w:pPr>
    </w:p>
    <w:p w14:paraId="3FA64D2A" w14:textId="599A606B" w:rsidR="00C47277" w:rsidDel="00697EFD" w:rsidRDefault="00C47277" w:rsidP="006C07ED">
      <w:pPr>
        <w:pStyle w:val="paragraph"/>
        <w:spacing w:after="0" w:afterAutospacing="0" w:line="480" w:lineRule="auto"/>
        <w:contextualSpacing/>
        <w:mirrorIndents/>
        <w:jc w:val="both"/>
        <w:textAlignment w:val="baseline"/>
        <w:rPr>
          <w:del w:id="319" w:author="Coe, David W" w:date="2020-12-04T13:16:00Z"/>
          <w:color w:val="00000A"/>
        </w:rPr>
      </w:pPr>
      <w:del w:id="320" w:author="Coe, David W" w:date="2020-12-01T11:59:00Z">
        <w:r w:rsidDel="00945424">
          <w:rPr>
            <w:rStyle w:val="normaltextrun"/>
            <w:b/>
            <w:bCs/>
            <w:i/>
            <w:iCs/>
            <w:color w:val="00000A"/>
          </w:rPr>
          <w:delText>3b</w:delText>
        </w:r>
      </w:del>
      <w:del w:id="321" w:author="Coe, David W" w:date="2020-12-04T13:16:00Z">
        <w:r w:rsidDel="00697EFD">
          <w:rPr>
            <w:rStyle w:val="normaltextrun"/>
            <w:b/>
            <w:bCs/>
            <w:i/>
            <w:iCs/>
            <w:color w:val="00000A"/>
          </w:rPr>
          <w:delText>. Variations of WT Frequency Throughout the Season</w:delText>
        </w:r>
        <w:r w:rsidDel="00697EFD">
          <w:rPr>
            <w:rStyle w:val="eop"/>
            <w:color w:val="00000A"/>
          </w:rPr>
          <w:delText> </w:delText>
        </w:r>
      </w:del>
    </w:p>
    <w:p w14:paraId="18E3B101" w14:textId="4A9FF00B" w:rsidR="00B759A4" w:rsidDel="00697EFD" w:rsidRDefault="00C47277" w:rsidP="006C07ED">
      <w:pPr>
        <w:pStyle w:val="paragraph"/>
        <w:spacing w:after="0" w:afterAutospacing="0" w:line="480" w:lineRule="auto"/>
        <w:ind w:firstLine="720"/>
        <w:contextualSpacing/>
        <w:mirrorIndents/>
        <w:jc w:val="both"/>
        <w:textAlignment w:val="baseline"/>
        <w:rPr>
          <w:del w:id="322" w:author="Coe, David W" w:date="2020-12-04T13:16:00Z"/>
          <w:color w:val="00000A"/>
        </w:rPr>
      </w:pPr>
      <w:del w:id="323" w:author="Coe, David W" w:date="2020-12-04T13:16:00Z">
        <w:r w:rsidDel="00697EFD">
          <w:rPr>
            <w:rStyle w:val="normaltextrun"/>
            <w:color w:val="00000A"/>
          </w:rPr>
          <w:delText xml:space="preserve">To measure variability of WT frequency on a monthly basis, the summation of WT frequency per month over all years is calculated (Figure </w:delText>
        </w:r>
      </w:del>
      <w:del w:id="324" w:author="Coe, David W" w:date="2020-12-01T12:07:00Z">
        <w:r w:rsidDel="00E05B21">
          <w:rPr>
            <w:rStyle w:val="normaltextrun"/>
            <w:color w:val="00000A"/>
          </w:rPr>
          <w:delText>5</w:delText>
        </w:r>
      </w:del>
      <w:del w:id="325" w:author="Coe, David W" w:date="2020-12-04T13:16:00Z">
        <w:r w:rsidDel="00697EFD">
          <w:rPr>
            <w:rStyle w:val="normaltextrun"/>
            <w:color w:val="00000A"/>
          </w:rPr>
          <w:delText xml:space="preserve">) and from </w:delText>
        </w:r>
      </w:del>
      <w:del w:id="326" w:author="Coe, David W" w:date="2020-12-04T00:25:00Z">
        <w:r w:rsidDel="00C764AD">
          <w:rPr>
            <w:rStyle w:val="normaltextrun"/>
            <w:color w:val="00000A"/>
          </w:rPr>
          <w:delText>this three groups</w:delText>
        </w:r>
      </w:del>
      <w:del w:id="327" w:author="Coe, David W" w:date="2020-12-04T13:16:00Z">
        <w:r w:rsidDel="00697EFD">
          <w:rPr>
            <w:rStyle w:val="normaltextrun"/>
            <w:color w:val="00000A"/>
          </w:rPr>
          <w:delText xml:space="preserve"> are formed: 1.) WTs 1, 2, and 6 in </w:delText>
        </w:r>
      </w:del>
      <w:del w:id="328" w:author="Coe, David W" w:date="2020-12-04T00:25:00Z">
        <w:r w:rsidDel="00C764AD">
          <w:rPr>
            <w:rStyle w:val="normaltextrun"/>
            <w:color w:val="00000A"/>
          </w:rPr>
          <w:delText>September</w:delText>
        </w:r>
        <w:r w:rsidR="007401D3" w:rsidDel="00C764AD">
          <w:rPr>
            <w:rStyle w:val="normaltextrun"/>
            <w:color w:val="00000A"/>
          </w:rPr>
          <w:delText>,</w:delText>
        </w:r>
      </w:del>
      <w:del w:id="329" w:author="Coe, David W" w:date="2020-12-04T13:16:00Z">
        <w:r w:rsidDel="00697EFD">
          <w:rPr>
            <w:rStyle w:val="normaltextrun"/>
            <w:color w:val="00000A"/>
          </w:rPr>
          <w:delText xml:space="preserve"> 2.) WTs 2</w:delText>
        </w:r>
      </w:del>
      <w:del w:id="330" w:author="Coe, David W" w:date="2020-12-01T12:24:00Z">
        <w:r w:rsidDel="006765D7">
          <w:rPr>
            <w:rStyle w:val="normaltextrun"/>
            <w:color w:val="00000A"/>
          </w:rPr>
          <w:delText>, 3, and 5</w:delText>
        </w:r>
      </w:del>
      <w:del w:id="331" w:author="Coe, David W" w:date="2020-12-04T13:16:00Z">
        <w:r w:rsidDel="00697EFD">
          <w:rPr>
            <w:rStyle w:val="normaltextrun"/>
            <w:color w:val="00000A"/>
          </w:rPr>
          <w:delText xml:space="preserve"> in October</w:delText>
        </w:r>
        <w:r w:rsidR="007E7641" w:rsidDel="00697EFD">
          <w:rPr>
            <w:rStyle w:val="normaltextrun"/>
            <w:color w:val="00000A"/>
          </w:rPr>
          <w:delText>, and</w:delText>
        </w:r>
        <w:r w:rsidDel="00697EFD">
          <w:rPr>
            <w:rStyle w:val="normaltextrun"/>
            <w:color w:val="00000A"/>
          </w:rPr>
          <w:delText xml:space="preserve"> 3.) WTs 3, 4, 5, and 7 in November. WTs 1 and 6 feature the largest decrease in occurrence rate over the season from 37.9% and 35.7% of days in September to 4.1% and 4.3% of days in </w:delText>
        </w:r>
      </w:del>
      <w:del w:id="332" w:author="Coe, David W" w:date="2020-12-01T12:24:00Z">
        <w:r w:rsidDel="006765D7">
          <w:rPr>
            <w:rStyle w:val="normaltextrun"/>
            <w:color w:val="00000A"/>
          </w:rPr>
          <w:delText>November</w:delText>
        </w:r>
      </w:del>
      <w:del w:id="333" w:author="Coe, David W" w:date="2020-12-04T13:16:00Z">
        <w:r w:rsidDel="00697EFD">
          <w:rPr>
            <w:rStyle w:val="normaltextrun"/>
            <w:color w:val="00000A"/>
          </w:rPr>
          <w:delText xml:space="preserve"> respectively. WTs 4 and 7 </w:delText>
        </w:r>
        <w:r w:rsidR="00041692" w:rsidDel="00697EFD">
          <w:rPr>
            <w:rStyle w:val="normaltextrun"/>
            <w:color w:val="00000A"/>
          </w:rPr>
          <w:delText>have</w:delText>
        </w:r>
        <w:r w:rsidDel="00697EFD">
          <w:rPr>
            <w:rStyle w:val="normaltextrun"/>
            <w:color w:val="00000A"/>
          </w:rPr>
          <w:delText xml:space="preserve"> the largest increase in occurrence rate over the season from 0.6% and 1.5% of days in September to 22.3% and 29.9% of days in </w:delText>
        </w:r>
      </w:del>
      <w:del w:id="334" w:author="Coe, David W" w:date="2020-12-01T12:24:00Z">
        <w:r w:rsidDel="006765D7">
          <w:rPr>
            <w:rStyle w:val="normaltextrun"/>
            <w:color w:val="00000A"/>
          </w:rPr>
          <w:delText>November</w:delText>
        </w:r>
      </w:del>
      <w:del w:id="335" w:author="Coe, David W" w:date="2020-12-04T13:16:00Z">
        <w:r w:rsidDel="00697EFD">
          <w:rPr>
            <w:rStyle w:val="normaltextrun"/>
            <w:color w:val="00000A"/>
          </w:rPr>
          <w:delText xml:space="preserve"> respectively. </w:delText>
        </w:r>
      </w:del>
      <w:del w:id="336" w:author="Coe, David W" w:date="2020-12-02T14:22:00Z">
        <w:r w:rsidDel="0016716A">
          <w:rPr>
            <w:rStyle w:val="normaltextrun"/>
            <w:color w:val="00000A"/>
          </w:rPr>
          <w:delText xml:space="preserve">In the month of October, </w:delText>
        </w:r>
        <w:r w:rsidR="00A27052" w:rsidDel="0016716A">
          <w:rPr>
            <w:rStyle w:val="normaltextrun"/>
            <w:color w:val="00000A"/>
          </w:rPr>
          <w:delText>even though we expect WTs 2</w:delText>
        </w:r>
      </w:del>
      <w:del w:id="337" w:author="Coe, David W" w:date="2020-12-01T12:24:00Z">
        <w:r w:rsidR="00A27052" w:rsidDel="006765D7">
          <w:rPr>
            <w:rStyle w:val="normaltextrun"/>
            <w:color w:val="00000A"/>
          </w:rPr>
          <w:delText xml:space="preserve">, 3, and 5 </w:delText>
        </w:r>
      </w:del>
      <w:del w:id="338" w:author="Coe, David W" w:date="2020-12-02T14:22:00Z">
        <w:r w:rsidR="00BB6943" w:rsidDel="0016716A">
          <w:rPr>
            <w:rStyle w:val="normaltextrun"/>
            <w:color w:val="00000A"/>
          </w:rPr>
          <w:delText>to be the most likely WTs to occur</w:delText>
        </w:r>
        <w:r w:rsidR="00E56C43" w:rsidDel="0016716A">
          <w:rPr>
            <w:rStyle w:val="normaltextrun"/>
            <w:color w:val="00000A"/>
          </w:rPr>
          <w:delText>,</w:delText>
        </w:r>
        <w:r w:rsidR="00A223F6" w:rsidDel="0016716A">
          <w:rPr>
            <w:rStyle w:val="normaltextrun"/>
            <w:color w:val="00000A"/>
          </w:rPr>
          <w:delText xml:space="preserve"> they </w:delText>
        </w:r>
        <w:r w:rsidR="00041692" w:rsidDel="0016716A">
          <w:rPr>
            <w:rStyle w:val="normaltextrun"/>
            <w:color w:val="00000A"/>
          </w:rPr>
          <w:delText>have</w:delText>
        </w:r>
        <w:r w:rsidR="00A223F6" w:rsidDel="0016716A">
          <w:rPr>
            <w:rStyle w:val="normaltextrun"/>
            <w:color w:val="00000A"/>
          </w:rPr>
          <w:delText xml:space="preserve"> a lower frequency of total days of occurrence over the study period</w:delText>
        </w:r>
        <w:r w:rsidR="00E56C43" w:rsidDel="0016716A">
          <w:rPr>
            <w:rStyle w:val="normaltextrun"/>
            <w:color w:val="00000A"/>
          </w:rPr>
          <w:delText xml:space="preserve"> </w:delText>
        </w:r>
        <w:r w:rsidR="00615695" w:rsidDel="0016716A">
          <w:rPr>
            <w:rStyle w:val="normaltextrun"/>
            <w:color w:val="00000A"/>
          </w:rPr>
          <w:delText xml:space="preserve">compared to the WTs that are </w:delText>
        </w:r>
        <w:r w:rsidR="004E71AC" w:rsidDel="0016716A">
          <w:rPr>
            <w:rStyle w:val="normaltextrun"/>
            <w:color w:val="00000A"/>
          </w:rPr>
          <w:delText>less lik</w:delText>
        </w:r>
        <w:r w:rsidR="00041692" w:rsidDel="0016716A">
          <w:rPr>
            <w:rStyle w:val="normaltextrun"/>
            <w:color w:val="00000A"/>
          </w:rPr>
          <w:delText>e</w:delText>
        </w:r>
        <w:r w:rsidR="004E71AC" w:rsidDel="0016716A">
          <w:rPr>
            <w:rStyle w:val="normaltextrun"/>
            <w:color w:val="00000A"/>
          </w:rPr>
          <w:delText>ly</w:delText>
        </w:r>
        <w:r w:rsidR="00987C0A" w:rsidDel="0016716A">
          <w:rPr>
            <w:rStyle w:val="normaltextrun"/>
            <w:color w:val="00000A"/>
          </w:rPr>
          <w:delText xml:space="preserve"> to occur (WTs 1,6, and 7)</w:delText>
        </w:r>
        <w:r w:rsidR="00A223F6" w:rsidDel="0016716A">
          <w:rPr>
            <w:rStyle w:val="normaltextrun"/>
            <w:color w:val="00000A"/>
          </w:rPr>
          <w:delText xml:space="preserve">. </w:delText>
        </w:r>
        <w:r w:rsidR="00657E6B" w:rsidDel="0016716A">
          <w:rPr>
            <w:rStyle w:val="normaltextrun"/>
            <w:color w:val="00000A"/>
          </w:rPr>
          <w:delText xml:space="preserve">This is </w:delText>
        </w:r>
        <w:r w:rsidR="008678BE" w:rsidDel="0016716A">
          <w:rPr>
            <w:rStyle w:val="normaltextrun"/>
            <w:color w:val="00000A"/>
          </w:rPr>
          <w:delText xml:space="preserve">most likely </w:delText>
        </w:r>
        <w:r w:rsidR="00277AFC" w:rsidDel="0016716A">
          <w:rPr>
            <w:rStyle w:val="normaltextrun"/>
            <w:color w:val="00000A"/>
          </w:rPr>
          <w:delText xml:space="preserve">due to </w:delText>
        </w:r>
        <w:r w:rsidR="00041692" w:rsidDel="0016716A">
          <w:rPr>
            <w:rStyle w:val="normaltextrun"/>
            <w:color w:val="00000A"/>
          </w:rPr>
          <w:delText>October being</w:delText>
        </w:r>
        <w:r w:rsidR="00277AFC" w:rsidDel="0016716A">
          <w:rPr>
            <w:rStyle w:val="normaltextrun"/>
            <w:color w:val="00000A"/>
          </w:rPr>
          <w:delText xml:space="preserve"> the middle of the season, when we would expect a slow decline in the occurrence of WTs that are likely to occur in September and a slow increase </w:delText>
        </w:r>
        <w:r w:rsidR="00AA303B" w:rsidDel="0016716A">
          <w:rPr>
            <w:rStyle w:val="normaltextrun"/>
            <w:color w:val="00000A"/>
          </w:rPr>
          <w:delText>in the occurrence of WTs that are likely to occur in November.</w:delText>
        </w:r>
      </w:del>
    </w:p>
    <w:p w14:paraId="3F8BEDB0" w14:textId="77777777" w:rsidR="00C764AD" w:rsidRDefault="00C764AD" w:rsidP="00A27697">
      <w:pPr>
        <w:pStyle w:val="paragraph"/>
        <w:spacing w:after="0" w:afterAutospacing="0" w:line="480" w:lineRule="auto"/>
        <w:ind w:firstLine="720"/>
        <w:contextualSpacing/>
        <w:mirrorIndents/>
        <w:jc w:val="both"/>
        <w:textAlignment w:val="baseline"/>
        <w:rPr>
          <w:ins w:id="339" w:author="Coe, David W" w:date="2020-12-04T00:17:00Z"/>
          <w:rStyle w:val="normaltextrun"/>
          <w:color w:val="00000A"/>
        </w:rPr>
      </w:pPr>
    </w:p>
    <w:p w14:paraId="5C379770" w14:textId="09489353" w:rsidR="00C764AD" w:rsidRDefault="00C764AD" w:rsidP="00C764AD">
      <w:pPr>
        <w:pStyle w:val="paragraph"/>
        <w:spacing w:after="0" w:afterAutospacing="0" w:line="480" w:lineRule="auto"/>
        <w:contextualSpacing/>
        <w:mirrorIndents/>
        <w:jc w:val="both"/>
        <w:textAlignment w:val="baseline"/>
        <w:rPr>
          <w:ins w:id="340" w:author="Coe, David W" w:date="2020-12-07T10:28:00Z"/>
          <w:rStyle w:val="eop"/>
          <w:color w:val="00000A"/>
        </w:rPr>
      </w:pPr>
      <w:ins w:id="341" w:author="Coe, David W" w:date="2020-12-04T00:23:00Z">
        <w:r>
          <w:rPr>
            <w:rStyle w:val="normaltextrun"/>
            <w:b/>
            <w:bCs/>
            <w:i/>
            <w:iCs/>
            <w:color w:val="00000A"/>
          </w:rPr>
          <w:t>3</w:t>
        </w:r>
      </w:ins>
      <w:ins w:id="342" w:author="Coe, David W" w:date="2020-12-04T00:24:00Z">
        <w:r>
          <w:rPr>
            <w:rStyle w:val="normaltextrun"/>
            <w:b/>
            <w:bCs/>
            <w:i/>
            <w:iCs/>
            <w:color w:val="00000A"/>
          </w:rPr>
          <w:t>e</w:t>
        </w:r>
      </w:ins>
      <w:ins w:id="343" w:author="Coe, David W" w:date="2020-12-04T00:23:00Z">
        <w:r>
          <w:rPr>
            <w:rStyle w:val="normaltextrun"/>
            <w:b/>
            <w:bCs/>
            <w:i/>
            <w:iCs/>
            <w:color w:val="00000A"/>
          </w:rPr>
          <w:t xml:space="preserve">. </w:t>
        </w:r>
      </w:ins>
      <w:ins w:id="344" w:author="Coe, David W" w:date="2020-12-04T00:24:00Z">
        <w:r>
          <w:rPr>
            <w:rStyle w:val="normaltextrun"/>
            <w:b/>
            <w:bCs/>
            <w:i/>
            <w:iCs/>
            <w:color w:val="00000A"/>
          </w:rPr>
          <w:t>Sequences of Early and Late Season WTs</w:t>
        </w:r>
      </w:ins>
      <w:ins w:id="345" w:author="Coe, David W" w:date="2020-12-04T00:23:00Z">
        <w:r>
          <w:rPr>
            <w:rStyle w:val="normaltextrun"/>
            <w:b/>
            <w:bCs/>
            <w:i/>
            <w:iCs/>
            <w:color w:val="00000A"/>
          </w:rPr>
          <w:t> </w:t>
        </w:r>
        <w:r>
          <w:rPr>
            <w:rStyle w:val="normaltextrun"/>
            <w:color w:val="00000A"/>
          </w:rPr>
          <w:t> </w:t>
        </w:r>
        <w:r>
          <w:rPr>
            <w:rStyle w:val="eop"/>
            <w:color w:val="00000A"/>
          </w:rPr>
          <w:t> </w:t>
        </w:r>
      </w:ins>
    </w:p>
    <w:p w14:paraId="404899EA" w14:textId="17CAA215" w:rsidR="00551568" w:rsidRDefault="00551568">
      <w:pPr>
        <w:pStyle w:val="paragraph"/>
        <w:spacing w:after="0" w:afterAutospacing="0" w:line="480" w:lineRule="auto"/>
        <w:ind w:firstLine="720"/>
        <w:contextualSpacing/>
        <w:mirrorIndents/>
        <w:jc w:val="both"/>
        <w:textAlignment w:val="baseline"/>
        <w:rPr>
          <w:ins w:id="346" w:author="Coe, David W" w:date="2020-12-04T00:23:00Z"/>
          <w:color w:val="00000A"/>
        </w:rPr>
        <w:pPrChange w:id="347" w:author="Coe, David W" w:date="2020-12-07T10:28:00Z">
          <w:pPr>
            <w:pStyle w:val="paragraph"/>
            <w:spacing w:after="0" w:afterAutospacing="0" w:line="480" w:lineRule="auto"/>
            <w:contextualSpacing/>
            <w:mirrorIndents/>
            <w:jc w:val="both"/>
            <w:textAlignment w:val="baseline"/>
          </w:pPr>
        </w:pPrChange>
      </w:pPr>
      <w:ins w:id="348" w:author="Coe, David W" w:date="2020-12-07T10:28:00Z">
        <w:r>
          <w:rPr>
            <w:rStyle w:val="normaltextrun"/>
            <w:color w:val="00000A"/>
          </w:rPr>
          <w:t xml:space="preserve">Early and Late Season WTs for autumn are determined based on the monthly timing and on the progression of the WTs.  To provide a more detailed look at the within-season evolution of the WTs, the average daily evolution throughout the season is shown in Figure </w:t>
        </w:r>
      </w:ins>
      <w:ins w:id="349" w:author="Coe, David W" w:date="2020-12-07T13:22:00Z">
        <w:r w:rsidR="00E2778E">
          <w:rPr>
            <w:rStyle w:val="normaltextrun"/>
            <w:color w:val="00000A"/>
          </w:rPr>
          <w:t>7</w:t>
        </w:r>
      </w:ins>
      <w:ins w:id="350" w:author="Coe, David W" w:date="2020-12-07T10:28:00Z">
        <w:r>
          <w:rPr>
            <w:rStyle w:val="normaltextrun"/>
            <w:color w:val="00000A"/>
          </w:rPr>
          <w:t xml:space="preserve">. A 5-day moving mean is applied to show an approximate intersection point between the two data </w:t>
        </w:r>
        <w:r>
          <w:rPr>
            <w:rStyle w:val="spellingerror"/>
            <w:color w:val="00000A"/>
          </w:rPr>
          <w:t>series</w:t>
        </w:r>
        <w:r>
          <w:rPr>
            <w:rStyle w:val="normaltextrun"/>
            <w:color w:val="00000A"/>
          </w:rPr>
          <w:t xml:space="preserve">, </w:t>
        </w:r>
        <w:r>
          <w:rPr>
            <w:rStyle w:val="normaltextrun"/>
            <w:color w:val="00000A"/>
          </w:rPr>
          <w:lastRenderedPageBreak/>
          <w:t xml:space="preserve">representing the transition date between the two (Fig </w:t>
        </w:r>
      </w:ins>
      <w:ins w:id="351" w:author="Coe, David W" w:date="2020-12-07T13:22:00Z">
        <w:r w:rsidR="00E2778E">
          <w:rPr>
            <w:rStyle w:val="normaltextrun"/>
            <w:color w:val="00000A"/>
          </w:rPr>
          <w:t>7</w:t>
        </w:r>
      </w:ins>
      <w:ins w:id="352" w:author="Coe, David W" w:date="2020-12-07T10:28:00Z">
        <w:r>
          <w:rPr>
            <w:rStyle w:val="normaltextrun"/>
            <w:color w:val="00000A"/>
          </w:rPr>
          <w:t>c). October 16</w:t>
        </w:r>
        <w:r>
          <w:rPr>
            <w:rStyle w:val="normaltextrun"/>
            <w:color w:val="00000A"/>
            <w:sz w:val="19"/>
            <w:szCs w:val="19"/>
            <w:vertAlign w:val="superscript"/>
          </w:rPr>
          <w:t>th</w:t>
        </w:r>
        <w:r>
          <w:rPr>
            <w:rStyle w:val="normaltextrun"/>
            <w:color w:val="00000A"/>
          </w:rPr>
          <w:t xml:space="preserve"> represents this transition date; the day when there is a 50% chance that either an early or Late Season WT will occur. Early Season WTs typically occur during &gt;50% of days before October 16</w:t>
        </w:r>
        <w:r>
          <w:rPr>
            <w:rStyle w:val="normaltextrun"/>
            <w:color w:val="00000A"/>
            <w:sz w:val="19"/>
            <w:szCs w:val="19"/>
            <w:vertAlign w:val="superscript"/>
          </w:rPr>
          <w:t xml:space="preserve">th </w:t>
        </w:r>
        <w:r>
          <w:rPr>
            <w:rStyle w:val="normaltextrun"/>
            <w:color w:val="00000A"/>
          </w:rPr>
          <w:t>and drop to an average of 25% of days over the rest of October and &lt;10% of days in the month of November. Late Season</w:t>
        </w:r>
      </w:ins>
      <w:ins w:id="353" w:author="Coe, David W" w:date="2020-12-07T23:53:00Z">
        <w:r w:rsidR="003F197F">
          <w:rPr>
            <w:rStyle w:val="normaltextrun"/>
            <w:color w:val="00000A"/>
          </w:rPr>
          <w:t xml:space="preserve"> </w:t>
        </w:r>
      </w:ins>
      <w:ins w:id="354" w:author="Coe, David W" w:date="2020-12-07T10:28:00Z">
        <w:r>
          <w:rPr>
            <w:rStyle w:val="normaltextrun"/>
            <w:color w:val="00000A"/>
          </w:rPr>
          <w:t>WT frequency trends show &lt;10% of days experiencing a Late Season WT in September and &gt;50% of days experiencing a Late Season WT after October 16</w:t>
        </w:r>
        <w:r>
          <w:rPr>
            <w:rStyle w:val="normaltextrun"/>
            <w:color w:val="00000A"/>
            <w:sz w:val="19"/>
            <w:szCs w:val="19"/>
            <w:vertAlign w:val="superscript"/>
          </w:rPr>
          <w:t>th</w:t>
        </w:r>
        <w:r>
          <w:rPr>
            <w:rStyle w:val="normaltextrun"/>
            <w:color w:val="00000A"/>
          </w:rPr>
          <w:t>. </w:t>
        </w:r>
        <w:r>
          <w:rPr>
            <w:rStyle w:val="eop"/>
            <w:color w:val="00000A"/>
          </w:rPr>
          <w:t> </w:t>
        </w:r>
      </w:ins>
    </w:p>
    <w:p w14:paraId="145B6C56" w14:textId="76AAF4D2" w:rsidR="00D053D4" w:rsidRDefault="00C47277" w:rsidP="00A27697">
      <w:pPr>
        <w:pStyle w:val="paragraph"/>
        <w:spacing w:after="0" w:afterAutospacing="0" w:line="480" w:lineRule="auto"/>
        <w:ind w:firstLine="720"/>
        <w:contextualSpacing/>
        <w:mirrorIndents/>
        <w:jc w:val="both"/>
        <w:textAlignment w:val="baseline"/>
        <w:rPr>
          <w:ins w:id="355" w:author="Coe, David W" w:date="2020-12-03T10:48:00Z"/>
          <w:rStyle w:val="normaltextrun"/>
          <w:color w:val="00000A"/>
        </w:rPr>
      </w:pPr>
      <w:r>
        <w:rPr>
          <w:rStyle w:val="normaltextrun"/>
          <w:color w:val="00000A"/>
        </w:rPr>
        <w:t>To further e</w:t>
      </w:r>
      <w:r w:rsidR="00041692">
        <w:rPr>
          <w:rStyle w:val="normaltextrun"/>
          <w:color w:val="00000A"/>
        </w:rPr>
        <w:t>xamine</w:t>
      </w:r>
      <w:r>
        <w:rPr>
          <w:rStyle w:val="normaltextrun"/>
          <w:color w:val="00000A"/>
        </w:rPr>
        <w:t xml:space="preserve"> the sub-seasonality of the WTs, the monthly occurrence rates (Figure </w:t>
      </w:r>
      <w:del w:id="356" w:author="Coe, David W" w:date="2020-12-02T14:22:00Z">
        <w:r w:rsidDel="0016716A">
          <w:rPr>
            <w:rStyle w:val="normaltextrun"/>
            <w:color w:val="00000A"/>
          </w:rPr>
          <w:delText>5</w:delText>
        </w:r>
      </w:del>
      <w:ins w:id="357" w:author="Coe, David W" w:date="2020-12-07T11:43:00Z">
        <w:r w:rsidR="002E4E10">
          <w:rPr>
            <w:rStyle w:val="normaltextrun"/>
            <w:color w:val="00000A"/>
          </w:rPr>
          <w:t>4</w:t>
        </w:r>
      </w:ins>
      <w:r>
        <w:rPr>
          <w:rStyle w:val="normaltextrun"/>
          <w:color w:val="00000A"/>
        </w:rPr>
        <w:t>) are combined with an analysis of WT progression (</w:t>
      </w:r>
      <w:ins w:id="358" w:author="Coe, David W" w:date="2020-12-07T13:29:00Z">
        <w:r w:rsidR="001824B8">
          <w:rPr>
            <w:rStyle w:val="normaltextrun"/>
            <w:color w:val="00000A"/>
          </w:rPr>
          <w:t xml:space="preserve">Table 3 and </w:t>
        </w:r>
      </w:ins>
      <w:r>
        <w:rPr>
          <w:rStyle w:val="normaltextrun"/>
          <w:color w:val="00000A"/>
        </w:rPr>
        <w:t xml:space="preserve">Figure </w:t>
      </w:r>
      <w:del w:id="359" w:author="Coe, David W" w:date="2020-12-02T14:22:00Z">
        <w:r w:rsidDel="0016716A">
          <w:rPr>
            <w:rStyle w:val="normaltextrun"/>
            <w:color w:val="00000A"/>
          </w:rPr>
          <w:delText>6</w:delText>
        </w:r>
      </w:del>
      <w:ins w:id="360" w:author="Coe, David W" w:date="2020-12-02T14:22:00Z">
        <w:r w:rsidR="0016716A">
          <w:rPr>
            <w:rStyle w:val="normaltextrun"/>
            <w:color w:val="00000A"/>
          </w:rPr>
          <w:t>7</w:t>
        </w:r>
      </w:ins>
      <w:r>
        <w:rPr>
          <w:rStyle w:val="normaltextrun"/>
          <w:color w:val="00000A"/>
        </w:rPr>
        <w:t>).</w:t>
      </w:r>
      <w:ins w:id="361" w:author="Coe, David W" w:date="2020-12-03T09:00:00Z">
        <w:r w:rsidR="006B6417">
          <w:rPr>
            <w:rStyle w:val="normaltextrun"/>
            <w:color w:val="00000A"/>
          </w:rPr>
          <w:t xml:space="preserve"> </w:t>
        </w:r>
      </w:ins>
      <w:ins w:id="362" w:author="Coe, David W" w:date="2020-12-03T09:18:00Z">
        <w:r w:rsidR="00D75420">
          <w:rPr>
            <w:rStyle w:val="normaltextrun"/>
            <w:color w:val="00000A"/>
          </w:rPr>
          <w:t>First, the dataset of cluster numbers was split into a 91 x 40 matrix and then persistence was rem</w:t>
        </w:r>
      </w:ins>
      <w:ins w:id="363" w:author="Coe, David W" w:date="2020-12-03T09:19:00Z">
        <w:r w:rsidR="00D75420">
          <w:rPr>
            <w:rStyle w:val="normaltextrun"/>
            <w:color w:val="00000A"/>
          </w:rPr>
          <w:t>oved</w:t>
        </w:r>
      </w:ins>
      <w:ins w:id="364" w:author="Coe, David W" w:date="2020-12-03T09:22:00Z">
        <w:r w:rsidR="007E5ED5">
          <w:rPr>
            <w:rStyle w:val="normaltextrun"/>
            <w:color w:val="00000A"/>
          </w:rPr>
          <w:t xml:space="preserve"> to be able to count patterns containing multiple consecutive cluster numbers (For example: “161” would be  the same as “1166611”</w:t>
        </w:r>
      </w:ins>
      <w:ins w:id="365" w:author="Coe, David W" w:date="2020-12-03T09:23:00Z">
        <w:r w:rsidR="007E5ED5">
          <w:rPr>
            <w:rStyle w:val="normaltextrun"/>
            <w:color w:val="00000A"/>
          </w:rPr>
          <w:t xml:space="preserve"> after persistence is removed</w:t>
        </w:r>
      </w:ins>
      <w:ins w:id="366" w:author="Coe, David W" w:date="2020-12-03T09:22:00Z">
        <w:r w:rsidR="007E5ED5">
          <w:rPr>
            <w:rStyle w:val="normaltextrun"/>
            <w:color w:val="00000A"/>
          </w:rPr>
          <w:t>)</w:t>
        </w:r>
      </w:ins>
      <w:ins w:id="367" w:author="Coe, David W" w:date="2020-12-03T09:19:00Z">
        <w:r w:rsidR="007E5ED5">
          <w:rPr>
            <w:rStyle w:val="normaltextrun"/>
            <w:color w:val="00000A"/>
          </w:rPr>
          <w:t>.</w:t>
        </w:r>
      </w:ins>
      <w:ins w:id="368" w:author="Coe, David W" w:date="2020-12-03T09:23:00Z">
        <w:r w:rsidR="007E5ED5">
          <w:rPr>
            <w:rStyle w:val="normaltextrun"/>
            <w:color w:val="00000A"/>
          </w:rPr>
          <w:t xml:space="preserve"> T</w:t>
        </w:r>
      </w:ins>
      <w:ins w:id="369" w:author="Coe, David W" w:date="2020-12-03T09:01:00Z">
        <w:r w:rsidR="006B6417">
          <w:rPr>
            <w:rStyle w:val="normaltextrun"/>
            <w:color w:val="00000A"/>
          </w:rPr>
          <w:t>he number of sequences of lengths 2, 3, and 4</w:t>
        </w:r>
      </w:ins>
      <w:ins w:id="370" w:author="Coe, David W" w:date="2020-12-03T09:06:00Z">
        <w:r w:rsidR="006B6417">
          <w:rPr>
            <w:rStyle w:val="normaltextrun"/>
            <w:color w:val="00000A"/>
          </w:rPr>
          <w:t xml:space="preserve"> that occurred</w:t>
        </w:r>
      </w:ins>
      <w:ins w:id="371" w:author="Coe, David W" w:date="2020-12-03T09:23:00Z">
        <w:r w:rsidR="007E5ED5">
          <w:rPr>
            <w:rStyle w:val="normaltextrun"/>
            <w:color w:val="00000A"/>
          </w:rPr>
          <w:t xml:space="preserve"> each year was counted and the yearly totals were summ</w:t>
        </w:r>
      </w:ins>
      <w:ins w:id="372" w:author="Coe, David W" w:date="2020-12-03T09:24:00Z">
        <w:r w:rsidR="007E5ED5">
          <w:rPr>
            <w:rStyle w:val="normaltextrun"/>
            <w:color w:val="00000A"/>
          </w:rPr>
          <w:t>ed together to get an overall count (Table 2</w:t>
        </w:r>
      </w:ins>
      <w:ins w:id="373" w:author="Coe, David W" w:date="2020-12-03T10:19:00Z">
        <w:r w:rsidR="00DB005F">
          <w:rPr>
            <w:rStyle w:val="normaltextrun"/>
            <w:color w:val="00000A"/>
          </w:rPr>
          <w:t xml:space="preserve">; Note </w:t>
        </w:r>
      </w:ins>
      <w:ins w:id="374" w:author="Coe, David W" w:date="2020-12-03T10:20:00Z">
        <w:r w:rsidR="00DB005F">
          <w:rPr>
            <w:rStyle w:val="normaltextrun"/>
            <w:color w:val="00000A"/>
          </w:rPr>
          <w:t>that only the top 7 results for each sequence are shown due to length</w:t>
        </w:r>
      </w:ins>
      <w:ins w:id="375" w:author="Coe, David W" w:date="2020-12-03T10:23:00Z">
        <w:r w:rsidR="00DB005F">
          <w:rPr>
            <w:rStyle w:val="normaltextrun"/>
            <w:color w:val="00000A"/>
          </w:rPr>
          <w:t xml:space="preserve"> and sequences greater than length 4 are not shown as the</w:t>
        </w:r>
      </w:ins>
      <w:ins w:id="376" w:author="Coe, David W" w:date="2020-12-03T10:25:00Z">
        <w:r w:rsidR="00DB005F">
          <w:rPr>
            <w:rStyle w:val="normaltextrun"/>
            <w:color w:val="00000A"/>
          </w:rPr>
          <w:t xml:space="preserve"> highest count for those sequences was less than 10 over the 40 year dataset</w:t>
        </w:r>
      </w:ins>
      <w:ins w:id="377" w:author="Coe, David W" w:date="2020-12-03T09:24:00Z">
        <w:r w:rsidR="007E5ED5">
          <w:rPr>
            <w:rStyle w:val="normaltextrun"/>
            <w:color w:val="00000A"/>
          </w:rPr>
          <w:t>).</w:t>
        </w:r>
      </w:ins>
      <w:ins w:id="378" w:author="Coe, David W" w:date="2020-12-03T10:27:00Z">
        <w:r w:rsidR="00DB005F">
          <w:rPr>
            <w:rStyle w:val="normaltextrun"/>
            <w:color w:val="00000A"/>
          </w:rPr>
          <w:t xml:space="preserve"> </w:t>
        </w:r>
      </w:ins>
      <w:ins w:id="379" w:author="Coe, David W" w:date="2020-12-02T15:03:00Z">
        <w:r w:rsidR="0013771A">
          <w:rPr>
            <w:rStyle w:val="normaltextrun"/>
            <w:color w:val="00000A"/>
          </w:rPr>
          <w:t>A Markov Chain analysis i</w:t>
        </w:r>
      </w:ins>
      <w:ins w:id="380" w:author="Coe, David W" w:date="2020-12-02T15:04:00Z">
        <w:r w:rsidR="0013771A">
          <w:rPr>
            <w:rStyle w:val="normaltextrun"/>
            <w:color w:val="00000A"/>
          </w:rPr>
          <w:t xml:space="preserve">s performed on the dataset to produce a transition matrix, which is then run through a Monte Carlo process to find </w:t>
        </w:r>
      </w:ins>
      <w:ins w:id="381" w:author="Coe, David W" w:date="2020-12-02T15:07:00Z">
        <w:r w:rsidR="0013771A">
          <w:rPr>
            <w:rStyle w:val="normaltextrun"/>
            <w:color w:val="00000A"/>
          </w:rPr>
          <w:t>progressions</w:t>
        </w:r>
      </w:ins>
      <w:ins w:id="382" w:author="Coe, David W" w:date="2020-12-02T15:04:00Z">
        <w:r w:rsidR="0013771A">
          <w:rPr>
            <w:rStyle w:val="normaltextrun"/>
            <w:color w:val="00000A"/>
          </w:rPr>
          <w:t xml:space="preserve"> that are significant at the </w:t>
        </w:r>
      </w:ins>
      <w:ins w:id="383" w:author="Coe, David W" w:date="2020-12-09T14:10:00Z">
        <w:r w:rsidR="00262B54">
          <w:rPr>
            <w:rStyle w:val="normaltextrun"/>
            <w:color w:val="00000A"/>
          </w:rPr>
          <w:t>9</w:t>
        </w:r>
      </w:ins>
      <w:ins w:id="384" w:author="Coe, David W" w:date="2020-12-02T15:04:00Z">
        <w:r w:rsidR="0013771A">
          <w:rPr>
            <w:rStyle w:val="normaltextrun"/>
            <w:color w:val="00000A"/>
          </w:rPr>
          <w:t>5% level.</w:t>
        </w:r>
      </w:ins>
      <w:ins w:id="385" w:author="Coe, David W" w:date="2020-12-03T10:32:00Z">
        <w:r w:rsidR="00310C95">
          <w:rPr>
            <w:rStyle w:val="normaltextrun"/>
            <w:color w:val="00000A"/>
          </w:rPr>
          <w:t xml:space="preserve"> Initially, this was performed on the whole of the dataset, however</w:t>
        </w:r>
      </w:ins>
      <w:ins w:id="386" w:author="Coe, David W" w:date="2020-12-03T10:33:00Z">
        <w:r w:rsidR="00310C95">
          <w:rPr>
            <w:rStyle w:val="normaltextrun"/>
            <w:color w:val="00000A"/>
          </w:rPr>
          <w:t xml:space="preserve"> the sequences “WT1-WT6” and “WT2-WT6” did not appear as significant, even though they </w:t>
        </w:r>
      </w:ins>
      <w:ins w:id="387" w:author="Coe, David W" w:date="2020-12-03T10:34:00Z">
        <w:r w:rsidR="00310C95">
          <w:rPr>
            <w:rStyle w:val="normaltextrun"/>
            <w:color w:val="00000A"/>
          </w:rPr>
          <w:t xml:space="preserve">occurred in the dataset (Table 2). Analyzing </w:t>
        </w:r>
      </w:ins>
      <w:ins w:id="388" w:author="Coe, David W" w:date="2020-12-03T10:39:00Z">
        <w:r w:rsidR="00310C95">
          <w:rPr>
            <w:rStyle w:val="normaltextrun"/>
            <w:color w:val="00000A"/>
          </w:rPr>
          <w:t xml:space="preserve">progression on a monthly timescale shows that these sequences are significant at the </w:t>
        </w:r>
      </w:ins>
      <w:ins w:id="389" w:author="Coe, David W" w:date="2020-12-09T14:10:00Z">
        <w:r w:rsidR="00262B54">
          <w:rPr>
            <w:rStyle w:val="normaltextrun"/>
            <w:color w:val="00000A"/>
          </w:rPr>
          <w:t>9</w:t>
        </w:r>
      </w:ins>
      <w:ins w:id="390" w:author="Coe, David W" w:date="2020-12-03T10:39:00Z">
        <w:r w:rsidR="00310C95">
          <w:rPr>
            <w:rStyle w:val="normaltextrun"/>
            <w:color w:val="00000A"/>
          </w:rPr>
          <w:t>5% level</w:t>
        </w:r>
      </w:ins>
      <w:ins w:id="391" w:author="Coe, David W" w:date="2020-12-03T10:43:00Z">
        <w:r w:rsidR="00D053D4">
          <w:rPr>
            <w:rStyle w:val="normaltextrun"/>
            <w:color w:val="00000A"/>
          </w:rPr>
          <w:t xml:space="preserve">, however the month of October showed many sequences as significant, that the analysis was over-complicated. </w:t>
        </w:r>
        <w:r w:rsidR="00D053D4">
          <w:rPr>
            <w:rStyle w:val="normaltextrun"/>
            <w:color w:val="00000A"/>
          </w:rPr>
          <w:lastRenderedPageBreak/>
          <w:t xml:space="preserve">Instead, we opted to split the season in </w:t>
        </w:r>
      </w:ins>
      <w:ins w:id="392" w:author="Coe, David W" w:date="2020-12-03T10:44:00Z">
        <w:r w:rsidR="00D053D4">
          <w:rPr>
            <w:rStyle w:val="normaltextrun"/>
            <w:color w:val="00000A"/>
          </w:rPr>
          <w:t xml:space="preserve">half and found similar sequences as in Table 2 that are significant at the </w:t>
        </w:r>
      </w:ins>
      <w:ins w:id="393" w:author="Coe, David W" w:date="2020-12-09T14:10:00Z">
        <w:r w:rsidR="00262B54">
          <w:rPr>
            <w:rStyle w:val="normaltextrun"/>
            <w:color w:val="00000A"/>
          </w:rPr>
          <w:t>9</w:t>
        </w:r>
      </w:ins>
      <w:ins w:id="394" w:author="Coe, David W" w:date="2020-12-03T10:44:00Z">
        <w:r w:rsidR="00D053D4">
          <w:rPr>
            <w:rStyle w:val="normaltextrun"/>
            <w:color w:val="00000A"/>
          </w:rPr>
          <w:t>5% level</w:t>
        </w:r>
      </w:ins>
      <w:ins w:id="395" w:author="Coe, David W" w:date="2020-12-03T10:47:00Z">
        <w:r w:rsidR="00D053D4">
          <w:rPr>
            <w:rStyle w:val="normaltextrun"/>
            <w:color w:val="00000A"/>
          </w:rPr>
          <w:t xml:space="preserve"> (results of the Markov Chain analysis are found in Table 3)</w:t>
        </w:r>
      </w:ins>
      <w:ins w:id="396" w:author="Coe, David W" w:date="2020-12-03T10:44:00Z">
        <w:r w:rsidR="00D053D4">
          <w:rPr>
            <w:rStyle w:val="normaltextrun"/>
            <w:color w:val="00000A"/>
          </w:rPr>
          <w:t>.</w:t>
        </w:r>
      </w:ins>
    </w:p>
    <w:p w14:paraId="79FA4D41" w14:textId="1EFD0B63" w:rsidR="00C47277" w:rsidDel="003F197F" w:rsidRDefault="00D053D4">
      <w:pPr>
        <w:pStyle w:val="paragraph"/>
        <w:spacing w:after="0" w:afterAutospacing="0" w:line="480" w:lineRule="auto"/>
        <w:ind w:firstLine="720"/>
        <w:contextualSpacing/>
        <w:mirrorIndents/>
        <w:jc w:val="both"/>
        <w:textAlignment w:val="baseline"/>
        <w:rPr>
          <w:del w:id="397" w:author="Coe, David W" w:date="2020-12-03T13:27:00Z"/>
          <w:rStyle w:val="normaltextrun"/>
          <w:color w:val="00000A"/>
        </w:rPr>
      </w:pPr>
      <w:ins w:id="398" w:author="Coe, David W" w:date="2020-12-03T10:48:00Z">
        <w:r>
          <w:rPr>
            <w:rStyle w:val="normaltextrun"/>
            <w:color w:val="00000A"/>
          </w:rPr>
          <w:t xml:space="preserve">Based on </w:t>
        </w:r>
      </w:ins>
      <w:ins w:id="399" w:author="Coe, David W" w:date="2020-12-03T10:51:00Z">
        <w:r w:rsidR="002669D7">
          <w:rPr>
            <w:rStyle w:val="normaltextrun"/>
            <w:color w:val="00000A"/>
          </w:rPr>
          <w:t xml:space="preserve">the Markov Chain </w:t>
        </w:r>
      </w:ins>
      <w:ins w:id="400" w:author="Coe, David W" w:date="2020-12-03T10:52:00Z">
        <w:r w:rsidR="002669D7">
          <w:rPr>
            <w:rStyle w:val="normaltextrun"/>
            <w:color w:val="00000A"/>
          </w:rPr>
          <w:t>analysis,</w:t>
        </w:r>
      </w:ins>
      <w:ins w:id="401" w:author="Coe, David W" w:date="2020-12-03T10:56:00Z">
        <w:r w:rsidR="002669D7">
          <w:rPr>
            <w:rStyle w:val="normaltextrun"/>
            <w:color w:val="00000A"/>
          </w:rPr>
          <w:t xml:space="preserve"> </w:t>
        </w:r>
      </w:ins>
      <w:ins w:id="402" w:author="Coe, David W" w:date="2020-12-03T13:22:00Z">
        <w:r w:rsidR="00B759A4">
          <w:rPr>
            <w:rStyle w:val="normaltextrun"/>
            <w:color w:val="00000A"/>
          </w:rPr>
          <w:t>four</w:t>
        </w:r>
      </w:ins>
      <w:ins w:id="403" w:author="Coe, David W" w:date="2020-12-03T10:58:00Z">
        <w:r w:rsidR="002669D7">
          <w:rPr>
            <w:rStyle w:val="normaltextrun"/>
            <w:color w:val="00000A"/>
          </w:rPr>
          <w:t xml:space="preserve"> likely sequences of progression are found in the first half of the season and one in </w:t>
        </w:r>
      </w:ins>
      <w:ins w:id="404" w:author="Coe, David W" w:date="2020-12-03T10:59:00Z">
        <w:r w:rsidR="002669D7">
          <w:rPr>
            <w:rStyle w:val="normaltextrun"/>
            <w:color w:val="00000A"/>
          </w:rPr>
          <w:t>the second half of the season</w:t>
        </w:r>
      </w:ins>
      <w:ins w:id="405" w:author="Coe, David W" w:date="2020-12-03T11:01:00Z">
        <w:r w:rsidR="00C50DE4">
          <w:rPr>
            <w:rStyle w:val="normaltextrun"/>
            <w:color w:val="00000A"/>
          </w:rPr>
          <w:t xml:space="preserve"> (Figure </w:t>
        </w:r>
      </w:ins>
      <w:ins w:id="406" w:author="Coe, David W" w:date="2020-12-07T23:59:00Z">
        <w:r w:rsidR="00267A6E">
          <w:rPr>
            <w:rStyle w:val="normaltextrun"/>
            <w:color w:val="00000A"/>
          </w:rPr>
          <w:t>8</w:t>
        </w:r>
      </w:ins>
      <w:ins w:id="407" w:author="Coe, David W" w:date="2020-12-03T11:01:00Z">
        <w:r w:rsidR="00C50DE4">
          <w:rPr>
            <w:rStyle w:val="normaltextrun"/>
            <w:color w:val="00000A"/>
          </w:rPr>
          <w:t>)</w:t>
        </w:r>
      </w:ins>
      <w:ins w:id="408" w:author="Coe, David W" w:date="2020-12-03T10:59:00Z">
        <w:r w:rsidR="002669D7">
          <w:rPr>
            <w:rStyle w:val="normaltextrun"/>
            <w:color w:val="00000A"/>
          </w:rPr>
          <w:t>.</w:t>
        </w:r>
      </w:ins>
      <w:ins w:id="409" w:author="Coe, David W" w:date="2020-12-03T11:01:00Z">
        <w:r w:rsidR="00C50DE4">
          <w:rPr>
            <w:rStyle w:val="normaltextrun"/>
            <w:color w:val="00000A"/>
          </w:rPr>
          <w:t xml:space="preserve"> </w:t>
        </w:r>
      </w:ins>
      <w:ins w:id="410" w:author="Coe, David W" w:date="2020-12-03T11:08:00Z">
        <w:r w:rsidR="00C50DE4">
          <w:rPr>
            <w:rStyle w:val="normaltextrun"/>
            <w:color w:val="00000A"/>
          </w:rPr>
          <w:t xml:space="preserve">The </w:t>
        </w:r>
      </w:ins>
      <w:ins w:id="411" w:author="Coe, David W" w:date="2020-12-03T13:22:00Z">
        <w:r w:rsidR="00B759A4">
          <w:rPr>
            <w:rStyle w:val="normaltextrun"/>
            <w:color w:val="00000A"/>
          </w:rPr>
          <w:t>four</w:t>
        </w:r>
      </w:ins>
      <w:ins w:id="412" w:author="Coe, David W" w:date="2020-12-03T11:08:00Z">
        <w:r w:rsidR="00C50DE4">
          <w:rPr>
            <w:rStyle w:val="normaltextrun"/>
            <w:color w:val="00000A"/>
          </w:rPr>
          <w:t xml:space="preserve"> sequences in the first half consist of one main sequence (WT1-WT2-WT6-WT5, hereafter </w:t>
        </w:r>
      </w:ins>
      <w:ins w:id="413" w:author="Coe, David W" w:date="2020-12-03T13:12:00Z">
        <w:r w:rsidR="00F361A3">
          <w:rPr>
            <w:rStyle w:val="normaltextrun"/>
            <w:color w:val="00000A"/>
          </w:rPr>
          <w:t>E1</w:t>
        </w:r>
      </w:ins>
      <w:ins w:id="414" w:author="Coe, David W" w:date="2020-12-07T13:28:00Z">
        <w:r w:rsidR="001824B8">
          <w:rPr>
            <w:rStyle w:val="normaltextrun"/>
            <w:color w:val="00000A"/>
          </w:rPr>
          <w:t xml:space="preserve">, </w:t>
        </w:r>
      </w:ins>
      <w:ins w:id="415" w:author="Coe, David W" w:date="2020-12-03T13:22:00Z">
        <w:r w:rsidR="00B759A4">
          <w:rPr>
            <w:rStyle w:val="normaltextrun"/>
            <w:color w:val="00000A"/>
          </w:rPr>
          <w:t>and three subsequences</w:t>
        </w:r>
      </w:ins>
      <w:ins w:id="416" w:author="Coe, David W" w:date="2020-12-03T13:23:00Z">
        <w:r w:rsidR="00B759A4">
          <w:rPr>
            <w:rStyle w:val="normaltextrun"/>
            <w:color w:val="00000A"/>
          </w:rPr>
          <w:t xml:space="preserve">: 1. </w:t>
        </w:r>
      </w:ins>
      <w:ins w:id="417" w:author="Coe, David W" w:date="2020-12-03T13:22:00Z">
        <w:r w:rsidR="00B759A4">
          <w:rPr>
            <w:rStyle w:val="normaltextrun"/>
            <w:color w:val="00000A"/>
          </w:rPr>
          <w:t>WT1-WT2-WT6, hereafter</w:t>
        </w:r>
      </w:ins>
      <w:ins w:id="418" w:author="Coe, David W" w:date="2020-12-03T13:23:00Z">
        <w:r w:rsidR="00B759A4">
          <w:rPr>
            <w:rStyle w:val="normaltextrun"/>
            <w:color w:val="00000A"/>
          </w:rPr>
          <w:t xml:space="preserve"> E2. 2. WT1-WT6-WT1, hereafter E3. 3. WT1-WT6-WT5 hereafter, E4.</w:t>
        </w:r>
      </w:ins>
      <w:ins w:id="419" w:author="Coe, David W" w:date="2020-12-03T13:25:00Z">
        <w:r w:rsidR="00B759A4">
          <w:rPr>
            <w:rStyle w:val="normaltextrun"/>
            <w:color w:val="00000A"/>
          </w:rPr>
          <w:t xml:space="preserve"> The one sequence in the second half is WT3-WT4-WT7-WT5, hereafter L1. </w:t>
        </w:r>
      </w:ins>
      <w:ins w:id="420" w:author="Coe, David W" w:date="2020-12-03T13:26:00Z">
        <w:r w:rsidR="00B759A4">
          <w:rPr>
            <w:rStyle w:val="normaltextrun"/>
            <w:color w:val="00000A"/>
          </w:rPr>
          <w:t xml:space="preserve">There are subsequences of L1 that have occurred frequently (Table 2), however, none of them were significant at the </w:t>
        </w:r>
      </w:ins>
      <w:ins w:id="421" w:author="Coe, David W" w:date="2020-12-09T14:10:00Z">
        <w:r w:rsidR="00262B54">
          <w:rPr>
            <w:rStyle w:val="normaltextrun"/>
            <w:color w:val="00000A"/>
          </w:rPr>
          <w:t>9</w:t>
        </w:r>
      </w:ins>
      <w:ins w:id="422" w:author="Coe, David W" w:date="2020-12-03T13:26:00Z">
        <w:r w:rsidR="00B759A4">
          <w:rPr>
            <w:rStyle w:val="normaltextrun"/>
            <w:color w:val="00000A"/>
          </w:rPr>
          <w:t>5% level</w:t>
        </w:r>
      </w:ins>
      <w:ins w:id="423" w:author="Coe, David W" w:date="2020-12-03T13:27:00Z">
        <w:r w:rsidR="00B759A4">
          <w:rPr>
            <w:rStyle w:val="normaltextrun"/>
            <w:color w:val="00000A"/>
          </w:rPr>
          <w:t>.</w:t>
        </w:r>
      </w:ins>
      <w:ins w:id="424" w:author="Coe, David W" w:date="2020-12-08T00:04:00Z">
        <w:r w:rsidR="00267A6E">
          <w:rPr>
            <w:rStyle w:val="normaltextrun"/>
            <w:color w:val="00000A"/>
          </w:rPr>
          <w:t xml:space="preserve"> Overall, sequences E2-E4</w:t>
        </w:r>
      </w:ins>
      <w:ins w:id="425" w:author="Coe, David W" w:date="2020-12-08T00:05:00Z">
        <w:r w:rsidR="00267A6E">
          <w:rPr>
            <w:rStyle w:val="normaltextrun"/>
            <w:color w:val="00000A"/>
          </w:rPr>
          <w:t xml:space="preserve"> occurred at least once during each calendar year of the study, </w:t>
        </w:r>
      </w:ins>
      <w:ins w:id="426" w:author="Coe, David W" w:date="2020-12-08T00:06:00Z">
        <w:r w:rsidR="00267A6E">
          <w:rPr>
            <w:rStyle w:val="normaltextrun"/>
            <w:color w:val="00000A"/>
          </w:rPr>
          <w:t xml:space="preserve">with 1981 and 2000 seeing the least amount (2 occurrences of sequences) and </w:t>
        </w:r>
      </w:ins>
      <w:ins w:id="427" w:author="Coe, David W" w:date="2020-12-08T00:07:00Z">
        <w:r w:rsidR="00267A6E">
          <w:rPr>
            <w:rStyle w:val="normaltextrun"/>
            <w:color w:val="00000A"/>
          </w:rPr>
          <w:t>1983 seeing the most (7 occurrences of sequences) per year.</w:t>
        </w:r>
      </w:ins>
      <w:ins w:id="428" w:author="Coe, David W" w:date="2020-12-08T00:08:00Z">
        <w:r w:rsidR="00267A6E">
          <w:rPr>
            <w:rStyle w:val="normaltextrun"/>
            <w:color w:val="00000A"/>
          </w:rPr>
          <w:t xml:space="preserve"> Sequence E1 occurred </w:t>
        </w:r>
      </w:ins>
      <w:ins w:id="429" w:author="Coe, David W" w:date="2020-12-08T00:09:00Z">
        <w:r w:rsidR="00267A6E">
          <w:rPr>
            <w:rStyle w:val="normaltextrun"/>
            <w:color w:val="00000A"/>
          </w:rPr>
          <w:t>24 times</w:t>
        </w:r>
      </w:ins>
      <w:ins w:id="430" w:author="Coe, David W" w:date="2020-12-08T00:10:00Z">
        <w:r w:rsidR="0064713E">
          <w:rPr>
            <w:rStyle w:val="normaltextrun"/>
            <w:color w:val="00000A"/>
          </w:rPr>
          <w:t xml:space="preserve"> over the whole study, not occurring </w:t>
        </w:r>
      </w:ins>
      <w:ins w:id="431" w:author="Coe, David W" w:date="2020-12-08T00:11:00Z">
        <w:r w:rsidR="0064713E">
          <w:rPr>
            <w:rStyle w:val="normaltextrun"/>
            <w:color w:val="00000A"/>
          </w:rPr>
          <w:t xml:space="preserve">at all in multiple years, while sequence L1 </w:t>
        </w:r>
      </w:ins>
      <w:ins w:id="432" w:author="Coe, David W" w:date="2020-12-08T00:13:00Z">
        <w:r w:rsidR="0064713E">
          <w:rPr>
            <w:rStyle w:val="normaltextrun"/>
            <w:color w:val="00000A"/>
          </w:rPr>
          <w:t>occurred 69 times, not occurring at all in only 6 years in the study (Figure 9).</w:t>
        </w:r>
      </w:ins>
      <w:ins w:id="433" w:author="Coe, David W" w:date="2020-12-08T00:14:00Z">
        <w:r w:rsidR="0064713E">
          <w:rPr>
            <w:rStyle w:val="normaltextrun"/>
            <w:color w:val="00000A"/>
          </w:rPr>
          <w:t xml:space="preserve"> Subsequences of L1 that were not si</w:t>
        </w:r>
      </w:ins>
      <w:ins w:id="434" w:author="Coe, David W" w:date="2020-12-08T00:15:00Z">
        <w:r w:rsidR="0064713E">
          <w:rPr>
            <w:rStyle w:val="normaltextrun"/>
            <w:color w:val="00000A"/>
          </w:rPr>
          <w:t xml:space="preserve">gnificant at the </w:t>
        </w:r>
      </w:ins>
      <w:ins w:id="435" w:author="Coe, David W" w:date="2020-12-09T14:10:00Z">
        <w:r w:rsidR="00262B54">
          <w:rPr>
            <w:rStyle w:val="normaltextrun"/>
            <w:color w:val="00000A"/>
          </w:rPr>
          <w:t>9</w:t>
        </w:r>
      </w:ins>
      <w:ins w:id="436" w:author="Coe, David W" w:date="2020-12-08T00:15:00Z">
        <w:r w:rsidR="0064713E">
          <w:rPr>
            <w:rStyle w:val="normaltextrun"/>
            <w:color w:val="00000A"/>
          </w:rPr>
          <w:t xml:space="preserve">5% level did occur </w:t>
        </w:r>
      </w:ins>
      <w:ins w:id="437" w:author="Coe, David W" w:date="2020-12-08T00:16:00Z">
        <w:r w:rsidR="0064713E">
          <w:rPr>
            <w:rStyle w:val="normaltextrun"/>
            <w:color w:val="00000A"/>
          </w:rPr>
          <w:t>in years where L1 did not, but were not shown</w:t>
        </w:r>
      </w:ins>
      <w:ins w:id="438" w:author="Coe, David W" w:date="2020-12-08T00:17:00Z">
        <w:r w:rsidR="0064713E">
          <w:rPr>
            <w:rStyle w:val="normaltextrun"/>
            <w:color w:val="00000A"/>
          </w:rPr>
          <w:t>.</w:t>
        </w:r>
      </w:ins>
      <w:del w:id="439" w:author="Coe, David W" w:date="2020-12-02T15:02:00Z">
        <w:r w:rsidR="00C47277" w:rsidDel="0013771A">
          <w:rPr>
            <w:rStyle w:val="normaltextrun"/>
            <w:color w:val="00000A"/>
          </w:rPr>
          <w:delText xml:space="preserve"> WT progression is determined by examining </w:delText>
        </w:r>
        <w:r w:rsidR="001C4DC7" w:rsidDel="0013771A">
          <w:rPr>
            <w:rStyle w:val="normaltextrun"/>
            <w:color w:val="00000A"/>
          </w:rPr>
          <w:delText>for each</w:delText>
        </w:r>
        <w:r w:rsidR="00C47277" w:rsidDel="0013771A">
          <w:rPr>
            <w:rStyle w:val="normaltextrun"/>
            <w:color w:val="00000A"/>
          </w:rPr>
          <w:delText xml:space="preserve"> day </w:delText>
        </w:r>
        <w:r w:rsidR="001C4DC7" w:rsidDel="0013771A">
          <w:rPr>
            <w:rStyle w:val="normaltextrun"/>
            <w:color w:val="00000A"/>
          </w:rPr>
          <w:delText>the</w:delText>
        </w:r>
        <w:r w:rsidR="00C47277" w:rsidDel="0013771A">
          <w:rPr>
            <w:rStyle w:val="normaltextrun"/>
            <w:color w:val="00000A"/>
          </w:rPr>
          <w:delText xml:space="preserve"> WT</w:delText>
        </w:r>
        <w:r w:rsidR="001C4DC7" w:rsidDel="0013771A">
          <w:rPr>
            <w:rStyle w:val="normaltextrun"/>
            <w:color w:val="00000A"/>
          </w:rPr>
          <w:delText xml:space="preserve"> that is assigned to the</w:delText>
        </w:r>
        <w:r w:rsidR="00C47277" w:rsidDel="0013771A">
          <w:rPr>
            <w:rStyle w:val="normaltextrun"/>
            <w:color w:val="00000A"/>
          </w:rPr>
          <w:delText xml:space="preserve"> day. This creates a record of the frequency of progression from each individual WT to the next</w:delText>
        </w:r>
        <w:r w:rsidR="00041692" w:rsidDel="0013771A">
          <w:rPr>
            <w:rStyle w:val="normaltextrun"/>
            <w:color w:val="00000A"/>
          </w:rPr>
          <w:delText>.</w:delText>
        </w:r>
        <w:r w:rsidR="00C47277" w:rsidDel="0013771A">
          <w:rPr>
            <w:rStyle w:val="normaltextrun"/>
            <w:color w:val="00000A"/>
          </w:rPr>
          <w:delText xml:space="preserve"> </w:delText>
        </w:r>
        <w:r w:rsidR="00041692" w:rsidDel="0013771A">
          <w:rPr>
            <w:rStyle w:val="normaltextrun"/>
            <w:color w:val="00000A"/>
          </w:rPr>
          <w:delText xml:space="preserve"> A</w:delText>
        </w:r>
        <w:r w:rsidR="00C47277" w:rsidDel="0013771A">
          <w:rPr>
            <w:rStyle w:val="normaltextrun"/>
            <w:color w:val="00000A"/>
          </w:rPr>
          <w:delText xml:space="preserve"> Monte Carlo analysis, like the method used for monthly occurrence rates, is applied to determine statistical significance.  Individually, each WT,</w:delText>
        </w:r>
        <w:r w:rsidR="007C49E6" w:rsidDel="0013771A">
          <w:rPr>
            <w:rStyle w:val="normaltextrun"/>
            <w:color w:val="00000A"/>
          </w:rPr>
          <w:delText xml:space="preserve"> has a tendency (greater than expected from a random distribution) to persist; that is, to be followed on the next day by the same WT.</w:delText>
        </w:r>
      </w:del>
      <w:del w:id="440" w:author="Coe, David W" w:date="2020-12-03T11:03:00Z">
        <w:r w:rsidR="007C49E6" w:rsidDel="00C50DE4">
          <w:rPr>
            <w:rStyle w:val="normaltextrun"/>
            <w:color w:val="00000A"/>
          </w:rPr>
          <w:delText xml:space="preserve">  </w:delText>
        </w:r>
        <w:r w:rsidR="00FD1E0C" w:rsidDel="00C50DE4">
          <w:rPr>
            <w:rStyle w:val="normaltextrun"/>
            <w:color w:val="00000A"/>
          </w:rPr>
          <w:delText>Each WT is statistically likely to persist for at least 2 days over 85% of the time with WTs 2 and 6 likely to persist for up to 5 days 5% of the time (Figure 7).</w:delText>
        </w:r>
        <w:r w:rsidR="00FD1E0C" w:rsidDel="00C50DE4">
          <w:rPr>
            <w:rStyle w:val="eop"/>
            <w:color w:val="00000A"/>
          </w:rPr>
          <w:delText> </w:delText>
        </w:r>
        <w:r w:rsidR="007C49E6" w:rsidDel="00C50DE4">
          <w:rPr>
            <w:rStyle w:val="normaltextrun"/>
            <w:color w:val="00000A"/>
          </w:rPr>
          <w:delText>Additionally, all the WTs</w:delText>
        </w:r>
        <w:r w:rsidR="00E86FF5" w:rsidDel="00C50DE4">
          <w:rPr>
            <w:rStyle w:val="normaltextrun"/>
            <w:color w:val="00000A"/>
          </w:rPr>
          <w:delText>,</w:delText>
        </w:r>
        <w:r w:rsidR="007C49E6" w:rsidDel="00C50DE4">
          <w:rPr>
            <w:rStyle w:val="normaltextrun"/>
            <w:color w:val="00000A"/>
          </w:rPr>
          <w:delText xml:space="preserve"> except for WT2, </w:delText>
        </w:r>
        <w:r w:rsidR="00E86FF5" w:rsidDel="00C50DE4">
          <w:rPr>
            <w:rStyle w:val="normaltextrun"/>
            <w:color w:val="00000A"/>
          </w:rPr>
          <w:delText>tend to</w:delText>
        </w:r>
        <w:r w:rsidR="00041692" w:rsidDel="00C50DE4">
          <w:rPr>
            <w:rStyle w:val="normaltextrun"/>
            <w:color w:val="00000A"/>
          </w:rPr>
          <w:delText xml:space="preserve"> </w:delText>
        </w:r>
        <w:r w:rsidR="007C49E6" w:rsidDel="00C50DE4">
          <w:rPr>
            <w:rStyle w:val="normaltextrun"/>
            <w:color w:val="00000A"/>
          </w:rPr>
          <w:delText>be followed by at least one other WT</w:delText>
        </w:r>
        <w:r w:rsidR="00C47277" w:rsidDel="00C50DE4">
          <w:rPr>
            <w:rStyle w:val="normaltextrun"/>
            <w:color w:val="00000A"/>
          </w:rPr>
          <w:delText xml:space="preserve">. From this, progression sequences between WTs </w:delText>
        </w:r>
        <w:r w:rsidR="007C49E6" w:rsidDel="00C50DE4">
          <w:rPr>
            <w:rStyle w:val="normaltextrun"/>
            <w:color w:val="00000A"/>
          </w:rPr>
          <w:delText>can be identified</w:delText>
        </w:r>
        <w:r w:rsidR="00C47277" w:rsidDel="00C50DE4">
          <w:rPr>
            <w:rStyle w:val="normaltextrun"/>
            <w:color w:val="00000A"/>
          </w:rPr>
          <w:delText xml:space="preserve"> and 2 sequences emerge that </w:delText>
        </w:r>
        <w:r w:rsidR="00FD1E0C" w:rsidDel="00C50DE4">
          <w:rPr>
            <w:rStyle w:val="normaltextrun"/>
            <w:color w:val="00000A"/>
          </w:rPr>
          <w:delText>occur more often th</w:delText>
        </w:r>
        <w:r w:rsidR="003C5C1C" w:rsidDel="00C50DE4">
          <w:rPr>
            <w:rStyle w:val="normaltextrun"/>
            <w:color w:val="00000A"/>
          </w:rPr>
          <w:delText>a</w:delText>
        </w:r>
        <w:r w:rsidR="00FD1E0C" w:rsidDel="00C50DE4">
          <w:rPr>
            <w:rStyle w:val="normaltextrun"/>
            <w:color w:val="00000A"/>
          </w:rPr>
          <w:delText>n would be expected by chance</w:delText>
        </w:r>
        <w:r w:rsidR="00C47277" w:rsidDel="00C50DE4">
          <w:rPr>
            <w:rStyle w:val="normaltextrun"/>
            <w:color w:val="00000A"/>
          </w:rPr>
          <w:delText xml:space="preserve"> at the </w:delText>
        </w:r>
        <w:r w:rsidR="00C47277" w:rsidDel="00C50DE4">
          <w:rPr>
            <w:rStyle w:val="normaltextrun"/>
            <w:color w:val="00000A"/>
          </w:rPr>
          <w:lastRenderedPageBreak/>
          <w:delText>0.05 level: 1) WT1 – WT6 – WT5 – WT1</w:delText>
        </w:r>
        <w:r w:rsidR="001C4DC7" w:rsidDel="00C50DE4">
          <w:rPr>
            <w:rStyle w:val="normaltextrun"/>
            <w:color w:val="00000A"/>
          </w:rPr>
          <w:delText>, and</w:delText>
        </w:r>
        <w:r w:rsidR="00C47277" w:rsidDel="00C50DE4">
          <w:rPr>
            <w:rStyle w:val="normaltextrun"/>
            <w:color w:val="00000A"/>
          </w:rPr>
          <w:delText xml:space="preserve"> 2) WT5 – WT3 – WT4 – WT7 – WT5. WT1 can progress to WT2, but WT2 progresses to no other WTs other than itself, so it is disregarded as being part of any sequence.</w:delText>
        </w:r>
      </w:del>
      <w:del w:id="441" w:author="Coe, David W" w:date="2020-12-03T13:27:00Z">
        <w:r w:rsidR="00C47277" w:rsidDel="00B759A4">
          <w:rPr>
            <w:rStyle w:val="normaltextrun"/>
            <w:color w:val="00000A"/>
          </w:rPr>
          <w:delText xml:space="preserve"> </w:delText>
        </w:r>
      </w:del>
    </w:p>
    <w:p w14:paraId="07E30BFD" w14:textId="24805A6D" w:rsidR="003F197F" w:rsidRDefault="003F197F">
      <w:pPr>
        <w:pStyle w:val="paragraph"/>
        <w:spacing w:after="0" w:afterAutospacing="0" w:line="480" w:lineRule="auto"/>
        <w:ind w:firstLine="720"/>
        <w:contextualSpacing/>
        <w:mirrorIndents/>
        <w:jc w:val="both"/>
        <w:textAlignment w:val="baseline"/>
        <w:rPr>
          <w:ins w:id="442" w:author="Coe, David W" w:date="2020-12-07T23:57:00Z"/>
          <w:rStyle w:val="normaltextrun"/>
          <w:color w:val="00000A"/>
        </w:rPr>
      </w:pPr>
    </w:p>
    <w:p w14:paraId="6B19DC57" w14:textId="6EB37D00" w:rsidR="003F197F" w:rsidRDefault="003F197F">
      <w:pPr>
        <w:pStyle w:val="paragraph"/>
        <w:spacing w:after="0" w:afterAutospacing="0" w:line="480" w:lineRule="auto"/>
        <w:ind w:firstLine="720"/>
        <w:contextualSpacing/>
        <w:mirrorIndents/>
        <w:jc w:val="both"/>
        <w:textAlignment w:val="baseline"/>
        <w:rPr>
          <w:ins w:id="443" w:author="Coe, David W" w:date="2020-12-07T23:57:00Z"/>
          <w:rStyle w:val="normaltextrun"/>
          <w:color w:val="00000A"/>
        </w:rPr>
      </w:pPr>
    </w:p>
    <w:p w14:paraId="298467E8" w14:textId="1347E47A" w:rsidR="003F197F" w:rsidRDefault="003F197F" w:rsidP="003F197F">
      <w:pPr>
        <w:pStyle w:val="paragraph"/>
        <w:spacing w:after="0" w:afterAutospacing="0" w:line="480" w:lineRule="auto"/>
        <w:contextualSpacing/>
        <w:mirrorIndents/>
        <w:jc w:val="both"/>
        <w:textAlignment w:val="baseline"/>
        <w:rPr>
          <w:ins w:id="444" w:author="Coe, David W" w:date="2020-12-07T23:57:00Z"/>
          <w:color w:val="00000A"/>
        </w:rPr>
      </w:pPr>
      <w:ins w:id="445" w:author="Coe, David W" w:date="2020-12-07T23:57:00Z">
        <w:r>
          <w:rPr>
            <w:rStyle w:val="normaltextrun"/>
            <w:b/>
            <w:bCs/>
            <w:i/>
            <w:iCs/>
            <w:color w:val="00000A"/>
          </w:rPr>
          <w:t>3f. Physical Characteristics of Early and Late Season Sequences </w:t>
        </w:r>
        <w:r>
          <w:rPr>
            <w:rStyle w:val="normaltextrun"/>
            <w:color w:val="00000A"/>
          </w:rPr>
          <w:t> </w:t>
        </w:r>
        <w:r>
          <w:rPr>
            <w:rStyle w:val="eop"/>
            <w:color w:val="00000A"/>
          </w:rPr>
          <w:t> </w:t>
        </w:r>
      </w:ins>
    </w:p>
    <w:p w14:paraId="76CF66CE" w14:textId="2B1AE03B" w:rsidR="003F197F" w:rsidRDefault="00A80B03">
      <w:pPr>
        <w:pStyle w:val="paragraph"/>
        <w:spacing w:after="0" w:afterAutospacing="0" w:line="480" w:lineRule="auto"/>
        <w:ind w:firstLine="720"/>
        <w:contextualSpacing/>
        <w:mirrorIndents/>
        <w:jc w:val="both"/>
        <w:textAlignment w:val="baseline"/>
        <w:rPr>
          <w:ins w:id="446" w:author="Coe, David W" w:date="2020-12-09T00:33:00Z"/>
          <w:color w:val="00000A"/>
        </w:rPr>
      </w:pPr>
      <w:ins w:id="447" w:author="Coe, David W" w:date="2020-12-08T09:21:00Z">
        <w:r>
          <w:rPr>
            <w:color w:val="00000A"/>
          </w:rPr>
          <w:t xml:space="preserve">Each of the sequences </w:t>
        </w:r>
      </w:ins>
      <w:ins w:id="448" w:author="Coe, David W" w:date="2020-12-08T09:24:00Z">
        <w:r>
          <w:rPr>
            <w:color w:val="00000A"/>
          </w:rPr>
          <w:t>were</w:t>
        </w:r>
      </w:ins>
      <w:ins w:id="449" w:author="Coe, David W" w:date="2020-12-08T09:25:00Z">
        <w:r>
          <w:rPr>
            <w:color w:val="00000A"/>
          </w:rPr>
          <w:t xml:space="preserve"> characterized by distinct </w:t>
        </w:r>
      </w:ins>
      <w:ins w:id="450" w:author="Coe, David W" w:date="2020-12-08T09:31:00Z">
        <w:r>
          <w:rPr>
            <w:color w:val="00000A"/>
          </w:rPr>
          <w:t>circulation, precipitation, and temperature features</w:t>
        </w:r>
      </w:ins>
      <w:ins w:id="451" w:author="Coe, David W" w:date="2020-12-08T09:34:00Z">
        <w:r w:rsidR="005834BD">
          <w:rPr>
            <w:color w:val="00000A"/>
          </w:rPr>
          <w:t xml:space="preserve"> (Figures 10-14)</w:t>
        </w:r>
      </w:ins>
      <w:ins w:id="452" w:author="Coe, David W" w:date="2020-12-08T09:31:00Z">
        <w:r>
          <w:rPr>
            <w:color w:val="00000A"/>
          </w:rPr>
          <w:t>.</w:t>
        </w:r>
      </w:ins>
      <w:ins w:id="453" w:author="Coe, David W" w:date="2020-12-08T09:34:00Z">
        <w:r w:rsidR="005834BD">
          <w:rPr>
            <w:color w:val="00000A"/>
          </w:rPr>
          <w:t xml:space="preserve"> In general, the </w:t>
        </w:r>
      </w:ins>
      <w:ins w:id="454" w:author="Coe, David W" w:date="2020-12-09T00:28:00Z">
        <w:r w:rsidR="00872980">
          <w:rPr>
            <w:color w:val="00000A"/>
          </w:rPr>
          <w:t>sequences</w:t>
        </w:r>
      </w:ins>
      <w:ins w:id="455" w:author="Coe, David W" w:date="2020-12-08T09:34:00Z">
        <w:r w:rsidR="005834BD">
          <w:rPr>
            <w:color w:val="00000A"/>
          </w:rPr>
          <w:t xml:space="preserve"> all involved a trough-ridge</w:t>
        </w:r>
      </w:ins>
      <w:ins w:id="456" w:author="Coe, David W" w:date="2020-12-08T09:35:00Z">
        <w:r w:rsidR="005834BD">
          <w:rPr>
            <w:color w:val="00000A"/>
          </w:rPr>
          <w:t xml:space="preserve"> or ridge-trough</w:t>
        </w:r>
      </w:ins>
      <w:ins w:id="457" w:author="Coe, David W" w:date="2020-12-08T09:34:00Z">
        <w:r w:rsidR="005834BD">
          <w:rPr>
            <w:color w:val="00000A"/>
          </w:rPr>
          <w:t xml:space="preserve"> (T-R</w:t>
        </w:r>
      </w:ins>
      <w:ins w:id="458" w:author="Coe, David W" w:date="2020-12-08T09:35:00Z">
        <w:r w:rsidR="005834BD">
          <w:rPr>
            <w:color w:val="00000A"/>
          </w:rPr>
          <w:t xml:space="preserve"> or R-T</w:t>
        </w:r>
      </w:ins>
      <w:ins w:id="459" w:author="Coe, David W" w:date="2020-12-08T09:34:00Z">
        <w:r w:rsidR="005834BD">
          <w:rPr>
            <w:color w:val="00000A"/>
          </w:rPr>
          <w:t>)</w:t>
        </w:r>
      </w:ins>
      <w:ins w:id="460" w:author="Coe, David W" w:date="2020-12-08T09:35:00Z">
        <w:r w:rsidR="005834BD">
          <w:rPr>
            <w:color w:val="00000A"/>
          </w:rPr>
          <w:t xml:space="preserve"> circulation flow through the region, varying in </w:t>
        </w:r>
      </w:ins>
      <w:ins w:id="461" w:author="Coe, David W" w:date="2020-12-08T09:36:00Z">
        <w:r w:rsidR="005834BD">
          <w:rPr>
            <w:color w:val="00000A"/>
          </w:rPr>
          <w:t>both strength and location of these features.</w:t>
        </w:r>
      </w:ins>
      <w:ins w:id="462" w:author="Coe, David W" w:date="2020-12-09T00:28:00Z">
        <w:r w:rsidR="00872980">
          <w:rPr>
            <w:color w:val="00000A"/>
          </w:rPr>
          <w:t xml:space="preserve"> </w:t>
        </w:r>
      </w:ins>
      <w:ins w:id="463" w:author="Coe, David W" w:date="2020-12-09T00:31:00Z">
        <w:r w:rsidR="00872980">
          <w:rPr>
            <w:color w:val="00000A"/>
          </w:rPr>
          <w:t xml:space="preserve">Interestingly, the circulation, temperature, and precipitation </w:t>
        </w:r>
        <w:proofErr w:type="gramStart"/>
        <w:r w:rsidR="00872980">
          <w:rPr>
            <w:color w:val="00000A"/>
          </w:rPr>
          <w:t>features</w:t>
        </w:r>
        <w:proofErr w:type="gramEnd"/>
        <w:r w:rsidR="00872980">
          <w:rPr>
            <w:color w:val="00000A"/>
          </w:rPr>
          <w:t xml:space="preserve"> of the individual WT days within each sequence r</w:t>
        </w:r>
      </w:ins>
      <w:ins w:id="464" w:author="Coe, David W" w:date="2020-12-09T00:32:00Z">
        <w:r w:rsidR="00872980">
          <w:rPr>
            <w:color w:val="00000A"/>
          </w:rPr>
          <w:t>esemble the overall WTs described in Figures 2 and 3</w:t>
        </w:r>
      </w:ins>
      <w:ins w:id="465" w:author="Coe, David W" w:date="2020-12-09T00:33:00Z">
        <w:r w:rsidR="00872980">
          <w:rPr>
            <w:color w:val="00000A"/>
          </w:rPr>
          <w:t>.</w:t>
        </w:r>
      </w:ins>
    </w:p>
    <w:p w14:paraId="4118EE48" w14:textId="70B08AAE" w:rsidR="00872980" w:rsidRDefault="00872980">
      <w:pPr>
        <w:pStyle w:val="paragraph"/>
        <w:spacing w:after="0" w:afterAutospacing="0" w:line="480" w:lineRule="auto"/>
        <w:ind w:firstLine="720"/>
        <w:contextualSpacing/>
        <w:mirrorIndents/>
        <w:jc w:val="both"/>
        <w:textAlignment w:val="baseline"/>
        <w:rPr>
          <w:ins w:id="466" w:author="Coe, David W" w:date="2020-12-09T00:49:00Z"/>
          <w:color w:val="00000A"/>
        </w:rPr>
      </w:pPr>
      <w:ins w:id="467" w:author="Coe, David W" w:date="2020-12-09T00:33:00Z">
        <w:r>
          <w:rPr>
            <w:color w:val="00000A"/>
          </w:rPr>
          <w:t>E1</w:t>
        </w:r>
      </w:ins>
      <w:ins w:id="468" w:author="Coe, David W" w:date="2020-12-09T00:35:00Z">
        <w:r>
          <w:rPr>
            <w:color w:val="00000A"/>
          </w:rPr>
          <w:t xml:space="preserve"> </w:t>
        </w:r>
      </w:ins>
      <w:ins w:id="469" w:author="Coe, David W" w:date="2020-12-09T00:36:00Z">
        <w:r>
          <w:rPr>
            <w:color w:val="00000A"/>
          </w:rPr>
          <w:t xml:space="preserve">features a </w:t>
        </w:r>
      </w:ins>
      <w:ins w:id="470" w:author="Coe, David W" w:date="2020-12-09T00:38:00Z">
        <w:r w:rsidR="00E840F4">
          <w:rPr>
            <w:color w:val="00000A"/>
          </w:rPr>
          <w:t>M</w:t>
        </w:r>
      </w:ins>
      <w:ins w:id="471" w:author="Coe, David W" w:date="2020-12-09T00:36:00Z">
        <w:r>
          <w:rPr>
            <w:color w:val="00000A"/>
          </w:rPr>
          <w:t>T-R-</w:t>
        </w:r>
      </w:ins>
      <w:ins w:id="472" w:author="Coe, David W" w:date="2020-12-09T00:38:00Z">
        <w:r w:rsidR="00E840F4">
          <w:rPr>
            <w:color w:val="00000A"/>
          </w:rPr>
          <w:t>MW</w:t>
        </w:r>
      </w:ins>
      <w:ins w:id="473" w:author="Coe, David W" w:date="2020-12-09T00:36:00Z">
        <w:r>
          <w:rPr>
            <w:color w:val="00000A"/>
          </w:rPr>
          <w:t xml:space="preserve">T </w:t>
        </w:r>
      </w:ins>
      <w:ins w:id="474" w:author="Coe, David W" w:date="2020-12-09T00:38:00Z">
        <w:r w:rsidR="00E840F4">
          <w:rPr>
            <w:color w:val="00000A"/>
          </w:rPr>
          <w:t>circulation pattern. Most of the Northeast initial</w:t>
        </w:r>
      </w:ins>
      <w:ins w:id="475" w:author="Coe, David W" w:date="2020-12-09T00:39:00Z">
        <w:r w:rsidR="00E840F4">
          <w:rPr>
            <w:color w:val="00000A"/>
          </w:rPr>
          <w:t>ly experiences above average precipitation and temperatures, with temperatures and precipitation becoming below average as the trough moves further east offshore</w:t>
        </w:r>
      </w:ins>
      <w:ins w:id="476" w:author="Coe, David W" w:date="2020-12-09T00:40:00Z">
        <w:r w:rsidR="00E840F4">
          <w:rPr>
            <w:color w:val="00000A"/>
          </w:rPr>
          <w:t>, being replaced by a strong ridge. This strong ridge brings surface high pressure,</w:t>
        </w:r>
      </w:ins>
      <w:ins w:id="477" w:author="Coe, David W" w:date="2020-12-09T00:41:00Z">
        <w:r w:rsidR="00E840F4">
          <w:rPr>
            <w:color w:val="00000A"/>
          </w:rPr>
          <w:t xml:space="preserve"> with the eastern half of the </w:t>
        </w:r>
      </w:ins>
      <w:ins w:id="478" w:author="Coe, David W" w:date="2020-12-09T00:45:00Z">
        <w:r w:rsidR="00E840F4">
          <w:rPr>
            <w:color w:val="00000A"/>
          </w:rPr>
          <w:t>region</w:t>
        </w:r>
      </w:ins>
      <w:ins w:id="479" w:author="Coe, David W" w:date="2020-12-09T00:41:00Z">
        <w:r w:rsidR="00E840F4">
          <w:rPr>
            <w:color w:val="00000A"/>
          </w:rPr>
          <w:t xml:space="preserve"> continuing to see below average temperatures and precipitation, while the western half sees both above average temperatures and precipitation.</w:t>
        </w:r>
      </w:ins>
      <w:ins w:id="480" w:author="Coe, David W" w:date="2020-12-09T00:44:00Z">
        <w:r w:rsidR="00E840F4">
          <w:rPr>
            <w:color w:val="00000A"/>
          </w:rPr>
          <w:t xml:space="preserve"> This is the leading edge of a </w:t>
        </w:r>
      </w:ins>
      <w:ins w:id="481" w:author="Coe, David W" w:date="2020-12-09T00:59:00Z">
        <w:r w:rsidR="004F1205">
          <w:rPr>
            <w:color w:val="00000A"/>
          </w:rPr>
          <w:t>MWT</w:t>
        </w:r>
      </w:ins>
      <w:ins w:id="482" w:author="Coe, David W" w:date="2020-12-09T00:44:00Z">
        <w:r w:rsidR="00E840F4">
          <w:rPr>
            <w:color w:val="00000A"/>
          </w:rPr>
          <w:t xml:space="preserve">, which will bring above average </w:t>
        </w:r>
      </w:ins>
      <w:ins w:id="483" w:author="Coe, David W" w:date="2020-12-09T00:45:00Z">
        <w:r w:rsidR="00E840F4">
          <w:rPr>
            <w:color w:val="00000A"/>
          </w:rPr>
          <w:t xml:space="preserve">precipitation and temperatures to the whole of the region. </w:t>
        </w:r>
      </w:ins>
    </w:p>
    <w:p w14:paraId="1CC44D85" w14:textId="1847914F" w:rsidR="004F1205" w:rsidRDefault="00D26215" w:rsidP="00D26215">
      <w:pPr>
        <w:pStyle w:val="paragraph"/>
        <w:spacing w:after="0" w:afterAutospacing="0" w:line="480" w:lineRule="auto"/>
        <w:contextualSpacing/>
        <w:mirrorIndents/>
        <w:jc w:val="both"/>
        <w:textAlignment w:val="baseline"/>
        <w:rPr>
          <w:ins w:id="484" w:author="Coe, David W" w:date="2020-12-09T09:50:00Z"/>
          <w:color w:val="00000A"/>
        </w:rPr>
      </w:pPr>
      <w:ins w:id="485" w:author="Coe, David W" w:date="2020-12-09T00:51:00Z">
        <w:r>
          <w:rPr>
            <w:color w:val="00000A"/>
          </w:rPr>
          <w:tab/>
          <w:t>Three subsequences of E1 can occur, depending on the location and strength of the MT</w:t>
        </w:r>
      </w:ins>
      <w:ins w:id="486" w:author="Coe, David W" w:date="2020-12-09T00:52:00Z">
        <w:r>
          <w:rPr>
            <w:color w:val="00000A"/>
          </w:rPr>
          <w:t xml:space="preserve"> and MWT. </w:t>
        </w:r>
      </w:ins>
      <w:ins w:id="487" w:author="Coe, David W" w:date="2020-12-09T08:58:00Z">
        <w:r w:rsidR="00283811">
          <w:rPr>
            <w:color w:val="00000A"/>
          </w:rPr>
          <w:t>E2</w:t>
        </w:r>
      </w:ins>
      <w:ins w:id="488" w:author="Coe, David W" w:date="2020-12-09T00:54:00Z">
        <w:r>
          <w:rPr>
            <w:color w:val="00000A"/>
          </w:rPr>
          <w:t xml:space="preserve"> </w:t>
        </w:r>
      </w:ins>
      <w:ins w:id="489" w:author="Coe, David W" w:date="2020-12-09T00:55:00Z">
        <w:r>
          <w:rPr>
            <w:color w:val="00000A"/>
          </w:rPr>
          <w:t>starts out similarly to E1, with above average precipitation and temperatures occurring across the Northeast. Instead of th</w:t>
        </w:r>
      </w:ins>
      <w:ins w:id="490" w:author="Coe, David W" w:date="2020-12-09T00:56:00Z">
        <w:r>
          <w:rPr>
            <w:color w:val="00000A"/>
          </w:rPr>
          <w:t xml:space="preserve">e trough becoming a MT, it gets pushed northeast as </w:t>
        </w:r>
        <w:r>
          <w:rPr>
            <w:color w:val="00000A"/>
          </w:rPr>
          <w:lastRenderedPageBreak/>
          <w:t>ridge moves into the region along with surface high pressure</w:t>
        </w:r>
      </w:ins>
      <w:ins w:id="491" w:author="Coe, David W" w:date="2020-12-09T00:57:00Z">
        <w:r>
          <w:rPr>
            <w:color w:val="00000A"/>
          </w:rPr>
          <w:t>. This ridge is weaker than that in E1, with the areas of above and below average temperatures and precipitation be</w:t>
        </w:r>
      </w:ins>
      <w:ins w:id="492" w:author="Coe, David W" w:date="2020-12-09T00:58:00Z">
        <w:r>
          <w:rPr>
            <w:color w:val="00000A"/>
          </w:rPr>
          <w:t xml:space="preserve">ing weaker, albeit </w:t>
        </w:r>
        <w:r w:rsidR="004F1205">
          <w:rPr>
            <w:color w:val="00000A"/>
          </w:rPr>
          <w:t xml:space="preserve">occurring in similar locations. This ridge is eventually replaced by </w:t>
        </w:r>
      </w:ins>
      <w:ins w:id="493" w:author="Coe, David W" w:date="2020-12-09T00:59:00Z">
        <w:r w:rsidR="004F1205">
          <w:rPr>
            <w:color w:val="00000A"/>
          </w:rPr>
          <w:t>a trough, weaker than the MWT seen in E1.</w:t>
        </w:r>
      </w:ins>
      <w:ins w:id="494" w:author="Coe, David W" w:date="2020-12-09T09:42:00Z">
        <w:r w:rsidR="00B17280">
          <w:rPr>
            <w:color w:val="00000A"/>
          </w:rPr>
          <w:t xml:space="preserve"> E2 is the driest and coolest sequence, with the lowest precipitation and temperature anomalies.</w:t>
        </w:r>
      </w:ins>
      <w:ins w:id="495" w:author="Coe, David W" w:date="2020-12-09T00:59:00Z">
        <w:r w:rsidR="004F1205">
          <w:rPr>
            <w:color w:val="00000A"/>
          </w:rPr>
          <w:t xml:space="preserve"> E3 </w:t>
        </w:r>
      </w:ins>
      <w:ins w:id="496" w:author="Coe, David W" w:date="2020-12-09T08:46:00Z">
        <w:r w:rsidR="00B352BF">
          <w:rPr>
            <w:color w:val="00000A"/>
          </w:rPr>
          <w:t xml:space="preserve">begins similarly to E1, however the MT that develops is weaker and located further north than in E1. </w:t>
        </w:r>
      </w:ins>
      <w:ins w:id="497" w:author="Coe, David W" w:date="2020-12-09T08:47:00Z">
        <w:r w:rsidR="00B352BF">
          <w:rPr>
            <w:color w:val="00000A"/>
          </w:rPr>
          <w:t xml:space="preserve">This leads to </w:t>
        </w:r>
      </w:ins>
      <w:ins w:id="498" w:author="Coe, David W" w:date="2020-12-09T08:48:00Z">
        <w:r w:rsidR="00B352BF">
          <w:rPr>
            <w:color w:val="00000A"/>
          </w:rPr>
          <w:t>weaker areas of precipitation and temperatures anomalies and</w:t>
        </w:r>
      </w:ins>
      <w:ins w:id="499" w:author="Coe, David W" w:date="2020-12-09T08:50:00Z">
        <w:r w:rsidR="00B352BF">
          <w:rPr>
            <w:color w:val="00000A"/>
          </w:rPr>
          <w:t xml:space="preserve"> displaced northward compared to E1. </w:t>
        </w:r>
      </w:ins>
      <w:ins w:id="500" w:author="Coe, David W" w:date="2020-12-09T08:51:00Z">
        <w:r w:rsidR="00B352BF">
          <w:rPr>
            <w:color w:val="00000A"/>
          </w:rPr>
          <w:t xml:space="preserve">The ridge that develops is </w:t>
        </w:r>
      </w:ins>
      <w:ins w:id="501" w:author="Coe, David W" w:date="2020-12-09T08:55:00Z">
        <w:r w:rsidR="00283811">
          <w:rPr>
            <w:color w:val="00000A"/>
          </w:rPr>
          <w:t>of similar strength, but located further north</w:t>
        </w:r>
      </w:ins>
      <w:ins w:id="502" w:author="Coe, David W" w:date="2020-12-09T08:51:00Z">
        <w:r w:rsidR="00B352BF">
          <w:rPr>
            <w:color w:val="00000A"/>
          </w:rPr>
          <w:t xml:space="preserve"> than in E1, leading to above average temperature anomalies occurring o</w:t>
        </w:r>
      </w:ins>
      <w:ins w:id="503" w:author="Coe, David W" w:date="2020-12-09T08:52:00Z">
        <w:r w:rsidR="00B352BF">
          <w:rPr>
            <w:color w:val="00000A"/>
          </w:rPr>
          <w:t xml:space="preserve">ver most of the region. However, precipitation anomalies </w:t>
        </w:r>
      </w:ins>
      <w:ins w:id="504" w:author="Coe, David W" w:date="2020-12-09T08:53:00Z">
        <w:r w:rsidR="00283811">
          <w:rPr>
            <w:color w:val="00000A"/>
          </w:rPr>
          <w:t xml:space="preserve">are in similar locations and of similar strength to those in E1. In this case, the MWT is weak following the development of the ridge, leading </w:t>
        </w:r>
      </w:ins>
      <w:ins w:id="505" w:author="Coe, David W" w:date="2020-12-09T08:54:00Z">
        <w:r w:rsidR="00283811">
          <w:rPr>
            <w:color w:val="00000A"/>
          </w:rPr>
          <w:t>to this weak trough replacing the ridge.</w:t>
        </w:r>
      </w:ins>
      <w:ins w:id="506" w:author="Coe, David W" w:date="2020-12-09T09:48:00Z">
        <w:r w:rsidR="00B17280">
          <w:rPr>
            <w:color w:val="00000A"/>
          </w:rPr>
          <w:t xml:space="preserve"> E3 is overall our coolest pattern, with most of the region experiencing below average temperatures.</w:t>
        </w:r>
      </w:ins>
      <w:ins w:id="507" w:author="Coe, David W" w:date="2020-12-09T08:54:00Z">
        <w:r w:rsidR="00283811">
          <w:rPr>
            <w:color w:val="00000A"/>
          </w:rPr>
          <w:t xml:space="preserve"> E4</w:t>
        </w:r>
      </w:ins>
      <w:ins w:id="508" w:author="Coe, David W" w:date="2020-12-09T09:41:00Z">
        <w:r w:rsidR="007D20CD">
          <w:rPr>
            <w:color w:val="00000A"/>
          </w:rPr>
          <w:t xml:space="preserve"> </w:t>
        </w:r>
      </w:ins>
      <w:ins w:id="509" w:author="Coe, David W" w:date="2020-12-09T09:43:00Z">
        <w:r w:rsidR="00B17280">
          <w:rPr>
            <w:color w:val="00000A"/>
          </w:rPr>
          <w:t>begins as a trough which is accompanied b</w:t>
        </w:r>
      </w:ins>
      <w:ins w:id="510" w:author="Coe, David W" w:date="2020-12-09T09:44:00Z">
        <w:r w:rsidR="00B17280">
          <w:rPr>
            <w:color w:val="00000A"/>
          </w:rPr>
          <w:t xml:space="preserve">y positive temperature anomalies across most of the domain and positive precipitation anomalies across New England and the Midwest. A strong </w:t>
        </w:r>
      </w:ins>
      <w:ins w:id="511" w:author="Coe, David W" w:date="2020-12-09T09:45:00Z">
        <w:r w:rsidR="00B17280">
          <w:rPr>
            <w:color w:val="00000A"/>
          </w:rPr>
          <w:t xml:space="preserve">ridge builds into the region, with positive temperature anomalies across the whole of the region and a split between </w:t>
        </w:r>
      </w:ins>
      <w:ins w:id="512" w:author="Coe, David W" w:date="2020-12-09T09:46:00Z">
        <w:r w:rsidR="00B17280">
          <w:rPr>
            <w:color w:val="00000A"/>
          </w:rPr>
          <w:t>negative and positive</w:t>
        </w:r>
      </w:ins>
      <w:ins w:id="513" w:author="Coe, David W" w:date="2020-12-09T09:45:00Z">
        <w:r w:rsidR="00B17280">
          <w:rPr>
            <w:color w:val="00000A"/>
          </w:rPr>
          <w:t xml:space="preserve"> precipitation anomalies for the eastern half and </w:t>
        </w:r>
      </w:ins>
      <w:ins w:id="514" w:author="Coe, David W" w:date="2020-12-09T09:46:00Z">
        <w:r w:rsidR="00B17280">
          <w:rPr>
            <w:color w:val="00000A"/>
          </w:rPr>
          <w:t xml:space="preserve">western half of the region, respectively. The surface high pressure accompanied with this ridge is weaker than seen in E1. A MWT then moves into the region, bringing positive precipitation anomalies </w:t>
        </w:r>
      </w:ins>
      <w:ins w:id="515" w:author="Coe, David W" w:date="2020-12-09T09:47:00Z">
        <w:r w:rsidR="00B17280">
          <w:rPr>
            <w:color w:val="00000A"/>
          </w:rPr>
          <w:t xml:space="preserve">everywhere except out over the Atlantic and positive temperature anomalies everywhere except for the Midwest. This is our wettest </w:t>
        </w:r>
      </w:ins>
      <w:ins w:id="516" w:author="Coe, David W" w:date="2020-12-09T09:49:00Z">
        <w:r w:rsidR="00B17280">
          <w:rPr>
            <w:color w:val="00000A"/>
          </w:rPr>
          <w:t>and warmest pattern, with the whole region seeing above average temperatures for the entire sequence, especially on the eastern seaboard</w:t>
        </w:r>
      </w:ins>
      <w:ins w:id="517" w:author="Coe, David W" w:date="2020-12-09T09:50:00Z">
        <w:r w:rsidR="00B17280">
          <w:rPr>
            <w:color w:val="00000A"/>
          </w:rPr>
          <w:t xml:space="preserve"> where the highest anomalies occur.</w:t>
        </w:r>
      </w:ins>
    </w:p>
    <w:p w14:paraId="0C9E324F" w14:textId="32C92AA1" w:rsidR="00B17280" w:rsidRDefault="00B17280">
      <w:pPr>
        <w:pStyle w:val="paragraph"/>
        <w:spacing w:after="0" w:afterAutospacing="0" w:line="480" w:lineRule="auto"/>
        <w:contextualSpacing/>
        <w:mirrorIndents/>
        <w:jc w:val="both"/>
        <w:textAlignment w:val="baseline"/>
        <w:rPr>
          <w:ins w:id="518" w:author="Coe, David W" w:date="2020-12-04T00:24:00Z"/>
          <w:color w:val="00000A"/>
        </w:rPr>
        <w:pPrChange w:id="519" w:author="Coe, David W" w:date="2020-12-09T00:51:00Z">
          <w:pPr>
            <w:pStyle w:val="paragraph"/>
            <w:spacing w:after="0" w:afterAutospacing="0" w:line="480" w:lineRule="auto"/>
            <w:ind w:firstLine="720"/>
            <w:contextualSpacing/>
            <w:mirrorIndents/>
            <w:jc w:val="both"/>
            <w:textAlignment w:val="baseline"/>
          </w:pPr>
        </w:pPrChange>
      </w:pPr>
      <w:ins w:id="520" w:author="Coe, David W" w:date="2020-12-09T09:50:00Z">
        <w:r>
          <w:rPr>
            <w:color w:val="00000A"/>
          </w:rPr>
          <w:tab/>
        </w:r>
      </w:ins>
      <w:ins w:id="521" w:author="Coe, David W" w:date="2020-12-09T09:51:00Z">
        <w:r>
          <w:rPr>
            <w:color w:val="00000A"/>
          </w:rPr>
          <w:t>L1 features a Hudson Bay trough (HBT) that crosses the northern half of the</w:t>
        </w:r>
      </w:ins>
      <w:ins w:id="522" w:author="Coe, David W" w:date="2020-12-09T09:52:00Z">
        <w:r>
          <w:rPr>
            <w:color w:val="00000A"/>
          </w:rPr>
          <w:t xml:space="preserve"> domain. </w:t>
        </w:r>
      </w:ins>
      <w:ins w:id="523" w:author="Coe, David W" w:date="2020-12-09T09:53:00Z">
        <w:r>
          <w:rPr>
            <w:color w:val="00000A"/>
          </w:rPr>
          <w:t xml:space="preserve">This trough is accompanied by surface low pressure that brings positive precipitation anomalies to the </w:t>
        </w:r>
        <w:r>
          <w:rPr>
            <w:color w:val="00000A"/>
          </w:rPr>
          <w:lastRenderedPageBreak/>
          <w:t>whole of the eastern half of the region along with warmer than average temperatures. Below average temperatures follow upstream of the trough an</w:t>
        </w:r>
      </w:ins>
      <w:ins w:id="524" w:author="Coe, David W" w:date="2020-12-09T09:54:00Z">
        <w:r>
          <w:rPr>
            <w:color w:val="00000A"/>
          </w:rPr>
          <w:t>d overtake the entirety of the domain as the trough progresses eastward</w:t>
        </w:r>
        <w:r w:rsidR="00830710">
          <w:rPr>
            <w:color w:val="00000A"/>
          </w:rPr>
          <w:t>. Negative precipitation anomalies accompany the movement of this trough and overt</w:t>
        </w:r>
      </w:ins>
      <w:ins w:id="525" w:author="Coe, David W" w:date="2020-12-09T09:55:00Z">
        <w:r w:rsidR="00830710">
          <w:rPr>
            <w:color w:val="00000A"/>
          </w:rPr>
          <w:t>ake the whole of the region, linked with the cooler than average temperatures due to cold air advection from the northwest behind the surface low pressure system. Surface low pressure builds into the New England region</w:t>
        </w:r>
      </w:ins>
      <w:ins w:id="526" w:author="Coe, David W" w:date="2020-12-09T09:57:00Z">
        <w:r w:rsidR="00830710">
          <w:rPr>
            <w:color w:val="00000A"/>
          </w:rPr>
          <w:t xml:space="preserve"> as temperatures and precipitation remain below average. However, warmer temperatures and above average precipitation are building in the Midwest and move into the region as a strong MWT forms.</w:t>
        </w:r>
      </w:ins>
    </w:p>
    <w:p w14:paraId="1272AA88" w14:textId="7796F521" w:rsidR="00C47277" w:rsidDel="00B759A4" w:rsidRDefault="00C47277">
      <w:pPr>
        <w:pStyle w:val="paragraph"/>
        <w:spacing w:after="0" w:afterAutospacing="0" w:line="480" w:lineRule="auto"/>
        <w:contextualSpacing/>
        <w:mirrorIndents/>
        <w:jc w:val="both"/>
        <w:textAlignment w:val="baseline"/>
        <w:rPr>
          <w:del w:id="527" w:author="Coe, David W" w:date="2020-12-03T13:27:00Z"/>
          <w:color w:val="00000A"/>
        </w:rPr>
        <w:pPrChange w:id="528" w:author="Coe, David W" w:date="2020-12-03T13:27:00Z">
          <w:pPr>
            <w:pStyle w:val="paragraph"/>
            <w:spacing w:after="0" w:afterAutospacing="0" w:line="480" w:lineRule="auto"/>
            <w:ind w:firstLine="720"/>
            <w:contextualSpacing/>
            <w:mirrorIndents/>
            <w:jc w:val="both"/>
            <w:textAlignment w:val="baseline"/>
          </w:pPr>
        </w:pPrChange>
      </w:pPr>
      <w:del w:id="529" w:author="Coe, David W" w:date="2020-12-03T13:27:00Z">
        <w:r w:rsidDel="00B759A4">
          <w:rPr>
            <w:rStyle w:val="normaltextrun"/>
            <w:color w:val="00000A"/>
          </w:rPr>
          <w:delText xml:space="preserve">The </w:delText>
        </w:r>
        <w:r w:rsidR="003C5C1C" w:rsidDel="00B759A4">
          <w:rPr>
            <w:rStyle w:val="normaltextrun"/>
            <w:color w:val="00000A"/>
          </w:rPr>
          <w:delText xml:space="preserve">average frequency of occurrence for the </w:delText>
        </w:r>
        <w:r w:rsidDel="00B759A4">
          <w:rPr>
            <w:rStyle w:val="normaltextrun"/>
            <w:color w:val="00000A"/>
          </w:rPr>
          <w:delText>two</w:delText>
        </w:r>
        <w:r w:rsidR="001C4DC7" w:rsidDel="00B759A4">
          <w:rPr>
            <w:rStyle w:val="normaltextrun"/>
            <w:color w:val="00000A"/>
          </w:rPr>
          <w:delText xml:space="preserve"> </w:delText>
        </w:r>
        <w:r w:rsidDel="00B759A4">
          <w:rPr>
            <w:rStyle w:val="normaltextrun"/>
            <w:color w:val="00000A"/>
          </w:rPr>
          <w:delText>WT sequences</w:delText>
        </w:r>
        <w:r w:rsidR="003C5C1C" w:rsidDel="00B759A4">
          <w:rPr>
            <w:rStyle w:val="normaltextrun"/>
            <w:color w:val="00000A"/>
          </w:rPr>
          <w:delText xml:space="preserve"> varies notably over the course of the season</w:delText>
        </w:r>
        <w:r w:rsidR="00E86FF5" w:rsidDel="00B759A4">
          <w:rPr>
            <w:rStyle w:val="normaltextrun"/>
            <w:color w:val="00000A"/>
          </w:rPr>
          <w:delText xml:space="preserve"> and they</w:delText>
        </w:r>
        <w:r w:rsidR="003C5C1C" w:rsidDel="00B759A4">
          <w:rPr>
            <w:rStyle w:val="normaltextrun"/>
            <w:color w:val="00000A"/>
          </w:rPr>
          <w:delText xml:space="preserve"> </w:delText>
        </w:r>
        <w:r w:rsidDel="00B759A4">
          <w:rPr>
            <w:rStyle w:val="normaltextrun"/>
            <w:color w:val="00000A"/>
          </w:rPr>
          <w:delText>are defined by when they occur during the season</w:delText>
        </w:r>
        <w:r w:rsidR="00E86FF5" w:rsidDel="00B759A4">
          <w:rPr>
            <w:rStyle w:val="normaltextrun"/>
            <w:color w:val="00000A"/>
          </w:rPr>
          <w:delText xml:space="preserve"> (</w:delText>
        </w:r>
        <w:r w:rsidR="003C5C1C" w:rsidDel="00B759A4">
          <w:rPr>
            <w:rStyle w:val="normaltextrun"/>
            <w:color w:val="00000A"/>
          </w:rPr>
          <w:delText>as shown in Figure 8, along with percent frequencies showing progression tendency significant at the 0.05 level</w:delText>
        </w:r>
        <w:r w:rsidR="00E86FF5" w:rsidDel="00B759A4">
          <w:rPr>
            <w:rStyle w:val="normaltextrun"/>
            <w:color w:val="00000A"/>
          </w:rPr>
          <w:delText>)</w:delText>
        </w:r>
        <w:r w:rsidR="003C5C1C" w:rsidDel="00B759A4">
          <w:rPr>
            <w:rStyle w:val="normaltextrun"/>
            <w:color w:val="00000A"/>
          </w:rPr>
          <w:delText xml:space="preserve">.  </w:delText>
        </w:r>
        <w:r w:rsidDel="00B759A4">
          <w:rPr>
            <w:rStyle w:val="normaltextrun"/>
            <w:color w:val="00000A"/>
          </w:rPr>
          <w:delText xml:space="preserve"> </w:delText>
        </w:r>
        <w:r w:rsidR="003C5C1C" w:rsidDel="00B759A4">
          <w:rPr>
            <w:rStyle w:val="normaltextrun"/>
            <w:color w:val="00000A"/>
          </w:rPr>
          <w:delText xml:space="preserve">This establishes </w:delText>
        </w:r>
        <w:r w:rsidDel="00B759A4">
          <w:rPr>
            <w:rStyle w:val="normaltextrun"/>
            <w:color w:val="00000A"/>
          </w:rPr>
          <w:delText>WT1-WT6-WT5-WT1</w:delText>
        </w:r>
        <w:r w:rsidR="003C5C1C" w:rsidDel="00B759A4">
          <w:rPr>
            <w:rStyle w:val="normaltextrun"/>
            <w:color w:val="00000A"/>
          </w:rPr>
          <w:delText xml:space="preserve"> as the</w:delText>
        </w:r>
        <w:r w:rsidDel="00B759A4">
          <w:rPr>
            <w:rStyle w:val="normaltextrun"/>
            <w:color w:val="00000A"/>
          </w:rPr>
          <w:delText xml:space="preserve"> “</w:delText>
        </w:r>
        <w:r w:rsidR="00041692" w:rsidDel="00B759A4">
          <w:rPr>
            <w:rStyle w:val="normaltextrun"/>
            <w:color w:val="00000A"/>
          </w:rPr>
          <w:delText>Early Season</w:delText>
        </w:r>
        <w:r w:rsidDel="00B759A4">
          <w:rPr>
            <w:rStyle w:val="normaltextrun"/>
            <w:color w:val="00000A"/>
          </w:rPr>
          <w:delText>” sequence and</w:delText>
        </w:r>
        <w:r w:rsidR="003C5C1C" w:rsidDel="00B759A4">
          <w:rPr>
            <w:rStyle w:val="normaltextrun"/>
            <w:color w:val="00000A"/>
          </w:rPr>
          <w:delText xml:space="preserve"> </w:delText>
        </w:r>
        <w:r w:rsidDel="00B759A4">
          <w:rPr>
            <w:rStyle w:val="normaltextrun"/>
            <w:color w:val="00000A"/>
          </w:rPr>
          <w:delText>WT5-WT3-WT4-WT7-WT5</w:delText>
        </w:r>
        <w:r w:rsidR="003C5C1C" w:rsidDel="00B759A4">
          <w:rPr>
            <w:rStyle w:val="normaltextrun"/>
            <w:color w:val="00000A"/>
          </w:rPr>
          <w:delText xml:space="preserve"> as</w:delText>
        </w:r>
        <w:r w:rsidDel="00B759A4">
          <w:rPr>
            <w:rStyle w:val="normaltextrun"/>
            <w:color w:val="00000A"/>
          </w:rPr>
          <w:delText xml:space="preserve"> the “</w:delText>
        </w:r>
        <w:r w:rsidR="00041692" w:rsidDel="00B759A4">
          <w:rPr>
            <w:rStyle w:val="normaltextrun"/>
            <w:color w:val="00000A"/>
          </w:rPr>
          <w:delText>Late Season</w:delText>
        </w:r>
        <w:r w:rsidDel="00B759A4">
          <w:rPr>
            <w:rStyle w:val="normaltextrun"/>
            <w:color w:val="00000A"/>
          </w:rPr>
          <w:delText>” sequence</w:delText>
        </w:r>
        <w:r w:rsidR="003C5C1C" w:rsidDel="00B759A4">
          <w:rPr>
            <w:rStyle w:val="normaltextrun"/>
            <w:color w:val="00000A"/>
          </w:rPr>
          <w:delText xml:space="preserve">. </w:delText>
        </w:r>
        <w:r w:rsidDel="00B759A4">
          <w:rPr>
            <w:rStyle w:val="normaltextrun"/>
            <w:color w:val="00000A"/>
          </w:rPr>
          <w:delText xml:space="preserve">The </w:delText>
        </w:r>
        <w:r w:rsidR="00041692" w:rsidDel="00B759A4">
          <w:rPr>
            <w:rStyle w:val="normaltextrun"/>
            <w:color w:val="00000A"/>
          </w:rPr>
          <w:delText>Early Season</w:delText>
        </w:r>
        <w:r w:rsidDel="00B759A4">
          <w:rPr>
            <w:rStyle w:val="normaltextrun"/>
            <w:color w:val="00000A"/>
          </w:rPr>
          <w:delText xml:space="preserve"> sequence breaks down further into two parts: 1.) WT1-WT6-WT1</w:delText>
        </w:r>
        <w:r w:rsidR="003875DE" w:rsidDel="00B759A4">
          <w:rPr>
            <w:rStyle w:val="normaltextrun"/>
            <w:color w:val="00000A"/>
          </w:rPr>
          <w:delText>, and</w:delText>
        </w:r>
        <w:r w:rsidDel="00B759A4">
          <w:rPr>
            <w:rStyle w:val="normaltextrun"/>
            <w:color w:val="00000A"/>
          </w:rPr>
          <w:delText xml:space="preserve"> 2.) WT1-WT6-WT5-WT1. The primary sequence (1.) occurs throughout the entirety of September and October, while the secondary sequence (2.) occurs mainly in October, coinciding with an increase in the likelihood of WT5 to occur.</w:delText>
        </w:r>
        <w:r w:rsidDel="00B759A4">
          <w:rPr>
            <w:rStyle w:val="eop"/>
            <w:color w:val="00000A"/>
          </w:rPr>
          <w:delText> </w:delText>
        </w:r>
      </w:del>
    </w:p>
    <w:p w14:paraId="5404D6E2" w14:textId="356A88E5" w:rsidR="00C47277" w:rsidDel="00C764AD" w:rsidRDefault="00C47277">
      <w:pPr>
        <w:pStyle w:val="paragraph"/>
        <w:spacing w:after="0" w:afterAutospacing="0" w:line="480" w:lineRule="auto"/>
        <w:contextualSpacing/>
        <w:mirrorIndents/>
        <w:jc w:val="both"/>
        <w:textAlignment w:val="baseline"/>
        <w:rPr>
          <w:del w:id="530" w:author="Coe, David W" w:date="2020-12-04T00:24:00Z"/>
          <w:color w:val="00000A"/>
        </w:rPr>
        <w:pPrChange w:id="531" w:author="Coe, David W" w:date="2020-12-03T13:27:00Z">
          <w:pPr>
            <w:pStyle w:val="paragraph"/>
            <w:spacing w:after="0" w:afterAutospacing="0" w:line="480" w:lineRule="auto"/>
            <w:ind w:firstLine="720"/>
            <w:contextualSpacing/>
            <w:mirrorIndents/>
            <w:jc w:val="both"/>
            <w:textAlignment w:val="baseline"/>
          </w:pPr>
        </w:pPrChange>
      </w:pPr>
      <w:del w:id="532" w:author="Coe, David W" w:date="2020-12-03T13:27:00Z">
        <w:r w:rsidDel="00B759A4">
          <w:rPr>
            <w:rStyle w:val="normaltextrun"/>
            <w:color w:val="00000A"/>
          </w:rPr>
          <w:delText> The “</w:delText>
        </w:r>
        <w:r w:rsidR="00041692" w:rsidDel="00B759A4">
          <w:rPr>
            <w:rStyle w:val="normaltextrun"/>
            <w:color w:val="00000A"/>
          </w:rPr>
          <w:delText>Early Season</w:delText>
        </w:r>
        <w:r w:rsidDel="00B759A4">
          <w:rPr>
            <w:rStyle w:val="normaltextrun"/>
            <w:color w:val="00000A"/>
          </w:rPr>
          <w:delText>” and “</w:delText>
        </w:r>
        <w:r w:rsidR="00041692" w:rsidDel="00B759A4">
          <w:rPr>
            <w:rStyle w:val="normaltextrun"/>
            <w:color w:val="00000A"/>
          </w:rPr>
          <w:delText>Late Season</w:delText>
        </w:r>
        <w:r w:rsidDel="00B759A4">
          <w:rPr>
            <w:rStyle w:val="normaltextrun"/>
            <w:color w:val="00000A"/>
          </w:rPr>
          <w:delText xml:space="preserve">” sequences transition between one another depending both on the time of season and </w:delText>
        </w:r>
        <w:r w:rsidR="004E71AC" w:rsidDel="00B759A4">
          <w:rPr>
            <w:rStyle w:val="normaltextrun"/>
            <w:color w:val="00000A"/>
          </w:rPr>
          <w:delText>the WT5 progression</w:delText>
        </w:r>
        <w:r w:rsidDel="00B759A4">
          <w:rPr>
            <w:rStyle w:val="normaltextrun"/>
            <w:color w:val="00000A"/>
          </w:rPr>
          <w:delText>. WT5 becomes more likely to occur in October</w:delText>
        </w:r>
        <w:r w:rsidR="004E71AC" w:rsidDel="00B759A4">
          <w:rPr>
            <w:rStyle w:val="normaltextrun"/>
            <w:color w:val="00000A"/>
          </w:rPr>
          <w:delText>, which is</w:delText>
        </w:r>
        <w:r w:rsidDel="00B759A4">
          <w:rPr>
            <w:rStyle w:val="normaltextrun"/>
            <w:color w:val="00000A"/>
          </w:rPr>
          <w:delText xml:space="preserve"> the same time that the </w:delText>
        </w:r>
        <w:r w:rsidR="00041692" w:rsidDel="00B759A4">
          <w:rPr>
            <w:rStyle w:val="normaltextrun"/>
            <w:color w:val="00000A"/>
          </w:rPr>
          <w:delText>Early Season</w:delText>
        </w:r>
        <w:r w:rsidDel="00B759A4">
          <w:rPr>
            <w:rStyle w:val="normaltextrun"/>
            <w:color w:val="00000A"/>
          </w:rPr>
          <w:delText xml:space="preserve"> WTs become </w:delText>
        </w:r>
        <w:r w:rsidR="004E71AC" w:rsidDel="00B759A4">
          <w:rPr>
            <w:rStyle w:val="normaltextrun"/>
            <w:color w:val="00000A"/>
          </w:rPr>
          <w:delText>less likely</w:delText>
        </w:r>
        <w:r w:rsidDel="00B759A4">
          <w:rPr>
            <w:rStyle w:val="normaltextrun"/>
            <w:color w:val="00000A"/>
          </w:rPr>
          <w:delText xml:space="preserve"> to occur and the </w:delText>
        </w:r>
        <w:r w:rsidR="00041692" w:rsidDel="00B759A4">
          <w:rPr>
            <w:rStyle w:val="normaltextrun"/>
            <w:color w:val="00000A"/>
          </w:rPr>
          <w:delText>Late Season</w:delText>
        </w:r>
        <w:r w:rsidDel="00B759A4">
          <w:rPr>
            <w:rStyle w:val="normaltextrun"/>
            <w:color w:val="00000A"/>
          </w:rPr>
          <w:delText xml:space="preserve"> WTs become more likely to occur. WT5 acts as a bridge between the early and </w:delText>
        </w:r>
        <w:r w:rsidR="00041692" w:rsidDel="00B759A4">
          <w:rPr>
            <w:rStyle w:val="normaltextrun"/>
            <w:color w:val="00000A"/>
          </w:rPr>
          <w:delText>Late Season</w:delText>
        </w:r>
        <w:r w:rsidDel="00B759A4">
          <w:rPr>
            <w:rStyle w:val="normaltextrun"/>
            <w:color w:val="00000A"/>
          </w:rPr>
          <w:delText xml:space="preserve"> sequences, eventually becoming part of the </w:delText>
        </w:r>
        <w:r w:rsidR="00041692" w:rsidDel="00B759A4">
          <w:rPr>
            <w:rStyle w:val="normaltextrun"/>
            <w:color w:val="00000A"/>
          </w:rPr>
          <w:delText>Late Season</w:delText>
        </w:r>
        <w:r w:rsidDel="00B759A4">
          <w:rPr>
            <w:rStyle w:val="normaltextrun"/>
            <w:color w:val="00000A"/>
          </w:rPr>
          <w:delText xml:space="preserve"> sequence in November (when </w:delText>
        </w:r>
        <w:r w:rsidR="00041692" w:rsidDel="00B759A4">
          <w:rPr>
            <w:rStyle w:val="normaltextrun"/>
            <w:color w:val="00000A"/>
          </w:rPr>
          <w:delText>Early Season</w:delText>
        </w:r>
        <w:r w:rsidDel="00B759A4">
          <w:rPr>
            <w:rStyle w:val="normaltextrun"/>
            <w:color w:val="00000A"/>
          </w:rPr>
          <w:delText xml:space="preserve"> WTs are statistically less likely to occur than expected by chance at the 0.05 level).</w:delText>
        </w:r>
        <w:r w:rsidDel="00B759A4">
          <w:rPr>
            <w:rStyle w:val="eop"/>
            <w:color w:val="00000A"/>
          </w:rPr>
          <w:delText> </w:delText>
        </w:r>
      </w:del>
    </w:p>
    <w:p w14:paraId="58B46DC6" w14:textId="16ED370E" w:rsidR="00C47277" w:rsidDel="00C764AD" w:rsidRDefault="00C47277" w:rsidP="006C07ED">
      <w:pPr>
        <w:pStyle w:val="paragraph"/>
        <w:spacing w:after="0" w:afterAutospacing="0" w:line="480" w:lineRule="auto"/>
        <w:contextualSpacing/>
        <w:mirrorIndents/>
        <w:jc w:val="both"/>
        <w:textAlignment w:val="baseline"/>
        <w:rPr>
          <w:del w:id="533" w:author="Coe, David W" w:date="2020-12-04T00:24:00Z"/>
          <w:color w:val="00000A"/>
        </w:rPr>
      </w:pPr>
      <w:del w:id="534" w:author="Coe, David W" w:date="2020-12-04T00:24:00Z">
        <w:r w:rsidDel="00C764AD">
          <w:rPr>
            <w:rStyle w:val="eop"/>
            <w:color w:val="00000A"/>
          </w:rPr>
          <w:delText> </w:delText>
        </w:r>
      </w:del>
    </w:p>
    <w:p w14:paraId="1CE41E52" w14:textId="50F49CD8" w:rsidR="00C47277" w:rsidDel="00B759A4" w:rsidRDefault="00C47277" w:rsidP="006C07ED">
      <w:pPr>
        <w:pStyle w:val="paragraph"/>
        <w:spacing w:after="0" w:afterAutospacing="0" w:line="480" w:lineRule="auto"/>
        <w:contextualSpacing/>
        <w:mirrorIndents/>
        <w:jc w:val="both"/>
        <w:textAlignment w:val="baseline"/>
        <w:rPr>
          <w:del w:id="535" w:author="Coe, David W" w:date="2020-12-03T13:28:00Z"/>
          <w:color w:val="00000A"/>
        </w:rPr>
      </w:pPr>
      <w:del w:id="536" w:author="Coe, David W" w:date="2020-12-03T13:28:00Z">
        <w:r w:rsidDel="00B759A4">
          <w:rPr>
            <w:rStyle w:val="normaltextrun"/>
            <w:b/>
            <w:bCs/>
            <w:i/>
            <w:iCs/>
            <w:color w:val="00000A"/>
          </w:rPr>
          <w:lastRenderedPageBreak/>
          <w:delText xml:space="preserve">3c. </w:delText>
        </w:r>
        <w:r w:rsidR="00041692" w:rsidDel="00B759A4">
          <w:rPr>
            <w:rStyle w:val="normaltextrun"/>
            <w:b/>
            <w:bCs/>
            <w:i/>
            <w:iCs/>
            <w:color w:val="00000A"/>
          </w:rPr>
          <w:delText>Early Season</w:delText>
        </w:r>
        <w:r w:rsidDel="00B759A4">
          <w:rPr>
            <w:rStyle w:val="normaltextrun"/>
            <w:b/>
            <w:bCs/>
            <w:i/>
            <w:iCs/>
            <w:color w:val="00000A"/>
          </w:rPr>
          <w:delText xml:space="preserve"> vs </w:delText>
        </w:r>
        <w:r w:rsidR="00041692" w:rsidDel="00B759A4">
          <w:rPr>
            <w:rStyle w:val="normaltextrun"/>
            <w:b/>
            <w:bCs/>
            <w:i/>
            <w:iCs/>
            <w:color w:val="00000A"/>
          </w:rPr>
          <w:delText>Late Season</w:delText>
        </w:r>
        <w:r w:rsidDel="00B759A4">
          <w:rPr>
            <w:rStyle w:val="normaltextrun"/>
            <w:b/>
            <w:bCs/>
            <w:i/>
            <w:iCs/>
            <w:color w:val="00000A"/>
          </w:rPr>
          <w:delText xml:space="preserve"> WTs</w:delText>
        </w:r>
        <w:r w:rsidDel="00B759A4">
          <w:rPr>
            <w:rStyle w:val="eop"/>
            <w:color w:val="00000A"/>
          </w:rPr>
          <w:delText> </w:delText>
        </w:r>
      </w:del>
    </w:p>
    <w:p w14:paraId="766BFE03" w14:textId="62F58A4B" w:rsidR="00C47277" w:rsidDel="00B759A4" w:rsidRDefault="00C47277" w:rsidP="00A27697">
      <w:pPr>
        <w:pStyle w:val="paragraph"/>
        <w:spacing w:after="0" w:afterAutospacing="0" w:line="480" w:lineRule="auto"/>
        <w:ind w:firstLine="720"/>
        <w:contextualSpacing/>
        <w:mirrorIndents/>
        <w:jc w:val="both"/>
        <w:textAlignment w:val="baseline"/>
        <w:rPr>
          <w:del w:id="537" w:author="Coe, David W" w:date="2020-12-03T13:28:00Z"/>
          <w:color w:val="00000A"/>
        </w:rPr>
      </w:pPr>
      <w:del w:id="538" w:author="Coe, David W" w:date="2020-12-03T13:28:00Z">
        <w:r w:rsidDel="00B759A4">
          <w:rPr>
            <w:rStyle w:val="normaltextrun"/>
            <w:color w:val="00000A"/>
          </w:rPr>
          <w:delText xml:space="preserve">From the previous sections, </w:delText>
        </w:r>
        <w:r w:rsidR="003C6EAE" w:rsidDel="00B759A4">
          <w:rPr>
            <w:rStyle w:val="normaltextrun"/>
            <w:color w:val="00000A"/>
          </w:rPr>
          <w:delText>E</w:delText>
        </w:r>
        <w:r w:rsidDel="00B759A4">
          <w:rPr>
            <w:rStyle w:val="normaltextrun"/>
            <w:color w:val="00000A"/>
          </w:rPr>
          <w:delText xml:space="preserve">arly and </w:delText>
        </w:r>
        <w:r w:rsidR="00041692" w:rsidDel="00B759A4">
          <w:rPr>
            <w:rStyle w:val="normaltextrun"/>
            <w:color w:val="00000A"/>
          </w:rPr>
          <w:delText>Late Season</w:delText>
        </w:r>
        <w:r w:rsidDel="00B759A4">
          <w:rPr>
            <w:rStyle w:val="normaltextrun"/>
            <w:color w:val="00000A"/>
          </w:rPr>
          <w:delText xml:space="preserve"> WTs for autumn are determined based on the monthly timing and </w:delText>
        </w:r>
        <w:r w:rsidR="003C6EAE" w:rsidDel="00B759A4">
          <w:rPr>
            <w:rStyle w:val="normaltextrun"/>
            <w:color w:val="00000A"/>
          </w:rPr>
          <w:delText xml:space="preserve">on the </w:delText>
        </w:r>
        <w:r w:rsidDel="00B759A4">
          <w:rPr>
            <w:rStyle w:val="normaltextrun"/>
            <w:color w:val="00000A"/>
          </w:rPr>
          <w:delText xml:space="preserve">progression of the WTs. </w:delText>
        </w:r>
        <w:r w:rsidR="003C6EAE" w:rsidDel="00B759A4">
          <w:rPr>
            <w:rStyle w:val="normaltextrun"/>
            <w:color w:val="00000A"/>
          </w:rPr>
          <w:delText xml:space="preserve"> To provide a more detailed look at the within-season evolution of the WTs, the average daily evolution through</w:delText>
        </w:r>
        <w:r w:rsidR="00E86FF5" w:rsidDel="00B759A4">
          <w:rPr>
            <w:rStyle w:val="normaltextrun"/>
            <w:color w:val="00000A"/>
          </w:rPr>
          <w:delText>out</w:delText>
        </w:r>
        <w:r w:rsidR="003C6EAE" w:rsidDel="00B759A4">
          <w:rPr>
            <w:rStyle w:val="normaltextrun"/>
            <w:color w:val="00000A"/>
          </w:rPr>
          <w:delText xml:space="preserve"> the season is shown in Figure 9.</w:delText>
        </w:r>
        <w:r w:rsidDel="00B759A4">
          <w:rPr>
            <w:rStyle w:val="normaltextrun"/>
            <w:color w:val="00000A"/>
          </w:rPr>
          <w:delText xml:space="preserve"> A 5-day moving </w:delText>
        </w:r>
        <w:r w:rsidR="00E86FF5" w:rsidDel="00B759A4">
          <w:rPr>
            <w:rStyle w:val="normaltextrun"/>
            <w:color w:val="00000A"/>
          </w:rPr>
          <w:delText>mean is</w:delText>
        </w:r>
        <w:r w:rsidR="003C6EAE" w:rsidDel="00B759A4">
          <w:rPr>
            <w:rStyle w:val="normaltextrun"/>
            <w:color w:val="00000A"/>
          </w:rPr>
          <w:delText xml:space="preserve"> applied to show an approximate</w:delText>
        </w:r>
        <w:r w:rsidDel="00B759A4">
          <w:rPr>
            <w:rStyle w:val="normaltextrun"/>
            <w:color w:val="00000A"/>
          </w:rPr>
          <w:delText xml:space="preserve"> intersection point between the two data </w:delText>
        </w:r>
        <w:r w:rsidR="00CE3381" w:rsidDel="00B759A4">
          <w:rPr>
            <w:rStyle w:val="spellingerror"/>
            <w:color w:val="00000A"/>
          </w:rPr>
          <w:delText>series</w:delText>
        </w:r>
        <w:r w:rsidDel="00B759A4">
          <w:rPr>
            <w:rStyle w:val="normaltextrun"/>
            <w:color w:val="00000A"/>
          </w:rPr>
          <w:delText>, representing the transition date between the two (Fig 9c). October 16</w:delText>
        </w:r>
        <w:r w:rsidDel="00B759A4">
          <w:rPr>
            <w:rStyle w:val="normaltextrun"/>
            <w:color w:val="00000A"/>
            <w:sz w:val="19"/>
            <w:szCs w:val="19"/>
            <w:vertAlign w:val="superscript"/>
          </w:rPr>
          <w:delText>th</w:delText>
        </w:r>
        <w:r w:rsidDel="00B759A4">
          <w:rPr>
            <w:rStyle w:val="normaltextrun"/>
            <w:color w:val="00000A"/>
          </w:rPr>
          <w:delText xml:space="preserve"> represents </w:delText>
        </w:r>
        <w:r w:rsidR="00E86FF5" w:rsidDel="00B759A4">
          <w:rPr>
            <w:rStyle w:val="normaltextrun"/>
            <w:color w:val="00000A"/>
          </w:rPr>
          <w:delText>this transition date; the day</w:delText>
        </w:r>
        <w:r w:rsidDel="00B759A4">
          <w:rPr>
            <w:rStyle w:val="normaltextrun"/>
            <w:color w:val="00000A"/>
          </w:rPr>
          <w:delText xml:space="preserve"> when there is a 50% chance that either an early or </w:delText>
        </w:r>
        <w:r w:rsidR="00041692" w:rsidDel="00B759A4">
          <w:rPr>
            <w:rStyle w:val="normaltextrun"/>
            <w:color w:val="00000A"/>
          </w:rPr>
          <w:delText>Late Season</w:delText>
        </w:r>
        <w:r w:rsidDel="00B759A4">
          <w:rPr>
            <w:rStyle w:val="normaltextrun"/>
            <w:color w:val="00000A"/>
          </w:rPr>
          <w:delText xml:space="preserve"> WT will occur. “</w:delText>
        </w:r>
        <w:r w:rsidR="00041692" w:rsidDel="00B759A4">
          <w:rPr>
            <w:rStyle w:val="normaltextrun"/>
            <w:color w:val="00000A"/>
          </w:rPr>
          <w:delText>Early Season</w:delText>
        </w:r>
        <w:r w:rsidDel="00B759A4">
          <w:rPr>
            <w:rStyle w:val="normaltextrun"/>
            <w:color w:val="00000A"/>
          </w:rPr>
          <w:delText>” WTs typically occur during &gt;50%</w:delText>
        </w:r>
        <w:r w:rsidR="00FB76B7" w:rsidDel="00B759A4">
          <w:rPr>
            <w:rStyle w:val="normaltextrun"/>
            <w:color w:val="00000A"/>
          </w:rPr>
          <w:delText xml:space="preserve"> of days</w:delText>
        </w:r>
        <w:r w:rsidDel="00B759A4">
          <w:rPr>
            <w:rStyle w:val="normaltextrun"/>
            <w:color w:val="00000A"/>
          </w:rPr>
          <w:delText xml:space="preserve"> before October 16</w:delText>
        </w:r>
        <w:r w:rsidDel="00B759A4">
          <w:rPr>
            <w:rStyle w:val="normaltextrun"/>
            <w:color w:val="00000A"/>
            <w:sz w:val="19"/>
            <w:szCs w:val="19"/>
            <w:vertAlign w:val="superscript"/>
          </w:rPr>
          <w:delText xml:space="preserve">th </w:delText>
        </w:r>
        <w:r w:rsidDel="00B759A4">
          <w:rPr>
            <w:rStyle w:val="normaltextrun"/>
            <w:color w:val="00000A"/>
          </w:rPr>
          <w:delText>and drop to an average of 25%</w:delText>
        </w:r>
        <w:r w:rsidR="00FB76B7" w:rsidDel="00B759A4">
          <w:rPr>
            <w:rStyle w:val="normaltextrun"/>
            <w:color w:val="00000A"/>
          </w:rPr>
          <w:delText xml:space="preserve"> of days</w:delText>
        </w:r>
        <w:r w:rsidDel="00B759A4">
          <w:rPr>
            <w:rStyle w:val="normaltextrun"/>
            <w:color w:val="00000A"/>
          </w:rPr>
          <w:delText xml:space="preserve"> </w:delText>
        </w:r>
        <w:r w:rsidR="00FB76B7" w:rsidDel="00B759A4">
          <w:rPr>
            <w:rStyle w:val="normaltextrun"/>
            <w:color w:val="00000A"/>
          </w:rPr>
          <w:delText>over</w:delText>
        </w:r>
        <w:r w:rsidDel="00B759A4">
          <w:rPr>
            <w:rStyle w:val="normaltextrun"/>
            <w:color w:val="00000A"/>
          </w:rPr>
          <w:delText xml:space="preserve"> the rest of October and &lt;10% of days in the month of November. “</w:delText>
        </w:r>
        <w:r w:rsidR="00041692" w:rsidDel="00B759A4">
          <w:rPr>
            <w:rStyle w:val="normaltextrun"/>
            <w:color w:val="00000A"/>
          </w:rPr>
          <w:delText>Late Season</w:delText>
        </w:r>
        <w:r w:rsidDel="00B759A4">
          <w:rPr>
            <w:rStyle w:val="normaltextrun"/>
            <w:color w:val="00000A"/>
          </w:rPr>
          <w:delText xml:space="preserve">” WT frequency trends show &lt;10% of days experiencing a </w:delText>
        </w:r>
        <w:r w:rsidR="00041692" w:rsidDel="00B759A4">
          <w:rPr>
            <w:rStyle w:val="normaltextrun"/>
            <w:color w:val="00000A"/>
          </w:rPr>
          <w:delText>Late Season</w:delText>
        </w:r>
        <w:r w:rsidDel="00B759A4">
          <w:rPr>
            <w:rStyle w:val="normaltextrun"/>
            <w:color w:val="00000A"/>
          </w:rPr>
          <w:delText xml:space="preserve"> WT in September and &gt;50% of days experiencing a </w:delText>
        </w:r>
        <w:r w:rsidR="00041692" w:rsidDel="00B759A4">
          <w:rPr>
            <w:rStyle w:val="normaltextrun"/>
            <w:color w:val="00000A"/>
          </w:rPr>
          <w:delText>Late Season</w:delText>
        </w:r>
        <w:r w:rsidDel="00B759A4">
          <w:rPr>
            <w:rStyle w:val="normaltextrun"/>
            <w:color w:val="00000A"/>
          </w:rPr>
          <w:delText xml:space="preserve"> WT after October 16</w:delText>
        </w:r>
        <w:r w:rsidDel="00B759A4">
          <w:rPr>
            <w:rStyle w:val="normaltextrun"/>
            <w:color w:val="00000A"/>
            <w:sz w:val="19"/>
            <w:szCs w:val="19"/>
            <w:vertAlign w:val="superscript"/>
          </w:rPr>
          <w:delText>th</w:delText>
        </w:r>
        <w:r w:rsidDel="00B759A4">
          <w:rPr>
            <w:rStyle w:val="normaltextrun"/>
            <w:color w:val="00000A"/>
          </w:rPr>
          <w:delText>. </w:delText>
        </w:r>
        <w:r w:rsidDel="00B759A4">
          <w:rPr>
            <w:rStyle w:val="eop"/>
            <w:color w:val="00000A"/>
          </w:rPr>
          <w:delText> </w:delText>
        </w:r>
      </w:del>
    </w:p>
    <w:p w14:paraId="27FCAB35" w14:textId="77777777" w:rsidR="00C47277" w:rsidRDefault="00C47277" w:rsidP="006C07ED">
      <w:pPr>
        <w:pStyle w:val="paragraph"/>
        <w:spacing w:after="0" w:afterAutospacing="0" w:line="480" w:lineRule="auto"/>
        <w:contextualSpacing/>
        <w:mirrorIndents/>
        <w:jc w:val="both"/>
        <w:textAlignment w:val="baseline"/>
        <w:rPr>
          <w:color w:val="00000A"/>
        </w:rPr>
      </w:pPr>
      <w:del w:id="539" w:author="Coe, David W" w:date="2020-12-04T00:24:00Z">
        <w:r w:rsidDel="00C764AD">
          <w:rPr>
            <w:rStyle w:val="eop"/>
            <w:color w:val="00000A"/>
          </w:rPr>
          <w:delText> </w:delText>
        </w:r>
      </w:del>
    </w:p>
    <w:p w14:paraId="2340DC4F" w14:textId="0A288BFD" w:rsidR="00C47277" w:rsidRDefault="00C47277" w:rsidP="006C07ED">
      <w:pPr>
        <w:pStyle w:val="paragraph"/>
        <w:spacing w:after="0" w:afterAutospacing="0" w:line="480" w:lineRule="auto"/>
        <w:contextualSpacing/>
        <w:mirrorIndents/>
        <w:jc w:val="both"/>
        <w:textAlignment w:val="baseline"/>
        <w:rPr>
          <w:color w:val="00000A"/>
        </w:rPr>
      </w:pPr>
      <w:del w:id="540" w:author="Coe, David W" w:date="2020-12-04T00:23:00Z">
        <w:r w:rsidDel="00C764AD">
          <w:rPr>
            <w:rStyle w:val="normaltextrun"/>
            <w:b/>
            <w:bCs/>
            <w:i/>
            <w:iCs/>
            <w:color w:val="00000A"/>
          </w:rPr>
          <w:delText>3d</w:delText>
        </w:r>
      </w:del>
      <w:ins w:id="541" w:author="Coe, David W" w:date="2020-12-04T00:23:00Z">
        <w:r w:rsidR="00C764AD">
          <w:rPr>
            <w:rStyle w:val="normaltextrun"/>
            <w:b/>
            <w:bCs/>
            <w:i/>
            <w:iCs/>
            <w:color w:val="00000A"/>
          </w:rPr>
          <w:t>3</w:t>
        </w:r>
      </w:ins>
      <w:ins w:id="542" w:author="Coe, David W" w:date="2020-12-07T23:57:00Z">
        <w:r w:rsidR="003F197F">
          <w:rPr>
            <w:rStyle w:val="normaltextrun"/>
            <w:b/>
            <w:bCs/>
            <w:i/>
            <w:iCs/>
            <w:color w:val="00000A"/>
          </w:rPr>
          <w:t>g</w:t>
        </w:r>
      </w:ins>
      <w:r>
        <w:rPr>
          <w:rStyle w:val="normaltextrun"/>
          <w:b/>
          <w:bCs/>
          <w:i/>
          <w:iCs/>
          <w:color w:val="00000A"/>
        </w:rPr>
        <w:t xml:space="preserve">. </w:t>
      </w:r>
      <w:r w:rsidR="00F432E9">
        <w:rPr>
          <w:rStyle w:val="normaltextrun"/>
          <w:b/>
          <w:bCs/>
          <w:i/>
          <w:iCs/>
          <w:color w:val="00000A"/>
        </w:rPr>
        <w:t>Shifts</w:t>
      </w:r>
      <w:r w:rsidR="006769E8">
        <w:rPr>
          <w:rStyle w:val="normaltextrun"/>
          <w:b/>
          <w:bCs/>
          <w:i/>
          <w:iCs/>
          <w:color w:val="00000A"/>
        </w:rPr>
        <w:t xml:space="preserve"> in the frequency </w:t>
      </w:r>
      <w:r w:rsidR="00E25034">
        <w:rPr>
          <w:rStyle w:val="normaltextrun"/>
          <w:b/>
          <w:bCs/>
          <w:i/>
          <w:iCs/>
          <w:color w:val="00000A"/>
        </w:rPr>
        <w:t xml:space="preserve">of </w:t>
      </w:r>
      <w:r w:rsidR="006769E8">
        <w:rPr>
          <w:rStyle w:val="normaltextrun"/>
          <w:b/>
          <w:bCs/>
          <w:i/>
          <w:iCs/>
          <w:color w:val="00000A"/>
        </w:rPr>
        <w:t>Early and Late Season WTs</w:t>
      </w:r>
      <w:r>
        <w:rPr>
          <w:rStyle w:val="normaltextrun"/>
          <w:b/>
          <w:bCs/>
          <w:i/>
          <w:iCs/>
          <w:color w:val="00000A"/>
        </w:rPr>
        <w:t> </w:t>
      </w:r>
      <w:r>
        <w:rPr>
          <w:rStyle w:val="normaltextrun"/>
          <w:color w:val="00000A"/>
        </w:rPr>
        <w:t> </w:t>
      </w:r>
      <w:r>
        <w:rPr>
          <w:rStyle w:val="eop"/>
          <w:color w:val="00000A"/>
        </w:rPr>
        <w:t> </w:t>
      </w:r>
    </w:p>
    <w:p w14:paraId="51B6A72E" w14:textId="3CB63AEC" w:rsidR="00F432E9" w:rsidRDefault="00F432E9" w:rsidP="006C07ED">
      <w:pPr>
        <w:pStyle w:val="paragraph"/>
        <w:spacing w:after="0" w:afterAutospacing="0" w:line="480" w:lineRule="auto"/>
        <w:ind w:firstLine="720"/>
        <w:contextualSpacing/>
        <w:mirrorIndents/>
        <w:jc w:val="both"/>
        <w:textAlignment w:val="baseline"/>
        <w:rPr>
          <w:rStyle w:val="normaltextrun"/>
          <w:color w:val="00000A"/>
        </w:rPr>
      </w:pPr>
      <w:r>
        <w:rPr>
          <w:rStyle w:val="normaltextrun"/>
          <w:color w:val="00000A"/>
        </w:rPr>
        <w:t>The categorization of autumn days into WTs can provide a basis for examining trends over time and shifts in seasonal timing in terms of daily circulation patterns.</w:t>
      </w:r>
      <w:r w:rsidR="00E86FF5">
        <w:rPr>
          <w:rStyle w:val="normaltextrun"/>
          <w:color w:val="00000A"/>
        </w:rPr>
        <w:t xml:space="preserve"> </w:t>
      </w:r>
      <w:r>
        <w:rPr>
          <w:rStyle w:val="normaltextrun"/>
          <w:color w:val="00000A"/>
        </w:rPr>
        <w:t>Here we provide a preliminary analysis of changes over time, considering the difference in frequency of occurrence of Early and Late Season WTs between the first twenty years of the record (1979-1998) and the last twenty years of the record (1999-2018).</w:t>
      </w:r>
    </w:p>
    <w:p w14:paraId="279CD246" w14:textId="77777777" w:rsidR="00060C2D" w:rsidRDefault="002549A0" w:rsidP="00E86FF5">
      <w:pPr>
        <w:pStyle w:val="paragraph"/>
        <w:spacing w:after="0" w:afterAutospacing="0" w:line="480" w:lineRule="auto"/>
        <w:ind w:firstLine="720"/>
        <w:contextualSpacing/>
        <w:mirrorIndents/>
        <w:jc w:val="both"/>
        <w:textAlignment w:val="baseline"/>
        <w:rPr>
          <w:ins w:id="543" w:author="Coe, David W" w:date="2020-12-09T09:58:00Z"/>
          <w:rStyle w:val="eop"/>
          <w:color w:val="00000A"/>
        </w:rPr>
      </w:pPr>
      <w:r>
        <w:rPr>
          <w:rStyle w:val="normaltextrun"/>
          <w:color w:val="00000A"/>
        </w:rPr>
        <w:t>The monthly averages of the difference between the period</w:t>
      </w:r>
      <w:r w:rsidR="007F0626">
        <w:rPr>
          <w:rStyle w:val="normaltextrun"/>
          <w:color w:val="00000A"/>
        </w:rPr>
        <w:t>s</w:t>
      </w:r>
      <w:r>
        <w:rPr>
          <w:rStyle w:val="normaltextrun"/>
          <w:color w:val="00000A"/>
        </w:rPr>
        <w:t xml:space="preserve"> for the Early and Late Season WTs are shown in Fig. </w:t>
      </w:r>
      <w:del w:id="544" w:author="Coe, David W" w:date="2020-12-08T00:18:00Z">
        <w:r w:rsidDel="0064713E">
          <w:rPr>
            <w:rStyle w:val="normaltextrun"/>
            <w:color w:val="00000A"/>
          </w:rPr>
          <w:delText>10</w:delText>
        </w:r>
      </w:del>
      <w:ins w:id="545" w:author="Coe, David W" w:date="2020-12-08T00:18:00Z">
        <w:r w:rsidR="0064713E">
          <w:rPr>
            <w:rStyle w:val="normaltextrun"/>
            <w:color w:val="00000A"/>
          </w:rPr>
          <w:t>15</w:t>
        </w:r>
      </w:ins>
      <w:r>
        <w:rPr>
          <w:rStyle w:val="normaltextrun"/>
          <w:color w:val="00000A"/>
        </w:rPr>
        <w:t>.  The thin gray bars indicate the 95% confidence interval obtained from Monte Carlo resampling</w:t>
      </w:r>
      <w:r w:rsidR="007F0626">
        <w:rPr>
          <w:rStyle w:val="normaltextrun"/>
          <w:color w:val="00000A"/>
        </w:rPr>
        <w:t xml:space="preserve">, and the thick bars denote the difference between the periods, shaded red for significant increases, blue for significant decreases, and gray for changes that are not significant.  Early Season WTs show a significant increase at the end of the season, in Nov, as well </w:t>
      </w:r>
      <w:r w:rsidR="007F0626">
        <w:rPr>
          <w:rStyle w:val="normaltextrun"/>
          <w:color w:val="00000A"/>
        </w:rPr>
        <w:lastRenderedPageBreak/>
        <w:t>as a significant overall increase.  Late Season WTs show a significant decrease at the beginning of the season, in Sep, as well as a significant overall decrease.</w:t>
      </w:r>
      <w:r w:rsidR="00C47277">
        <w:rPr>
          <w:rStyle w:val="normaltextrun"/>
          <w:color w:val="00000A"/>
        </w:rPr>
        <w:t xml:space="preserve"> </w:t>
      </w:r>
      <w:r w:rsidR="00701C32">
        <w:rPr>
          <w:rStyle w:val="eop"/>
          <w:color w:val="00000A"/>
        </w:rPr>
        <w:t>That is, in addition to temperature shifts, daily circulation patterns are also indicating a seasonal shift in autumn in the Northeast U.S., w</w:t>
      </w:r>
      <w:r w:rsidR="00DE1156">
        <w:rPr>
          <w:rStyle w:val="eop"/>
          <w:color w:val="00000A"/>
        </w:rPr>
        <w:t>ith</w:t>
      </w:r>
      <w:r w:rsidR="00701C32">
        <w:rPr>
          <w:rStyle w:val="eop"/>
          <w:color w:val="00000A"/>
        </w:rPr>
        <w:t xml:space="preserve"> the early season weather contin</w:t>
      </w:r>
      <w:r w:rsidR="00DE1156">
        <w:rPr>
          <w:rStyle w:val="eop"/>
          <w:color w:val="00000A"/>
        </w:rPr>
        <w:t>uing</w:t>
      </w:r>
      <w:r w:rsidR="00701C32">
        <w:rPr>
          <w:rStyle w:val="eop"/>
          <w:color w:val="00000A"/>
        </w:rPr>
        <w:t xml:space="preserve"> longer into the season</w:t>
      </w:r>
      <w:r w:rsidR="00DE1156">
        <w:rPr>
          <w:rStyle w:val="eop"/>
          <w:color w:val="00000A"/>
        </w:rPr>
        <w:t xml:space="preserve"> as the late season weather retreats.</w:t>
      </w:r>
      <w:ins w:id="546" w:author="Coe, David W" w:date="2020-12-09T09:58:00Z">
        <w:r w:rsidR="00060C2D">
          <w:rPr>
            <w:rStyle w:val="eop"/>
            <w:color w:val="00000A"/>
          </w:rPr>
          <w:t xml:space="preserve"> </w:t>
        </w:r>
      </w:ins>
    </w:p>
    <w:p w14:paraId="51E84865" w14:textId="7D796B0B" w:rsidR="00C47277" w:rsidRDefault="00060C2D" w:rsidP="00E86FF5">
      <w:pPr>
        <w:pStyle w:val="paragraph"/>
        <w:spacing w:after="0" w:afterAutospacing="0" w:line="480" w:lineRule="auto"/>
        <w:ind w:firstLine="720"/>
        <w:contextualSpacing/>
        <w:mirrorIndents/>
        <w:jc w:val="both"/>
        <w:textAlignment w:val="baseline"/>
        <w:rPr>
          <w:color w:val="00000A"/>
        </w:rPr>
      </w:pPr>
      <w:ins w:id="547" w:author="Coe, David W" w:date="2020-12-09T09:58:00Z">
        <w:r>
          <w:rPr>
            <w:rStyle w:val="eop"/>
            <w:color w:val="00000A"/>
          </w:rPr>
          <w:t>A preliminary look at extreme precipitation days and amounts and heat wave days was also performed, albeit without statis</w:t>
        </w:r>
      </w:ins>
      <w:ins w:id="548" w:author="Coe, David W" w:date="2020-12-09T09:59:00Z">
        <w:r>
          <w:rPr>
            <w:rStyle w:val="eop"/>
            <w:color w:val="00000A"/>
          </w:rPr>
          <w:t>tical significance accounted for</w:t>
        </w:r>
      </w:ins>
      <w:ins w:id="549" w:author="Coe, David W" w:date="2020-12-09T10:07:00Z">
        <w:r w:rsidR="00033858">
          <w:rPr>
            <w:rStyle w:val="eop"/>
            <w:color w:val="00000A"/>
          </w:rPr>
          <w:t xml:space="preserve">. </w:t>
        </w:r>
      </w:ins>
      <w:ins w:id="550" w:author="Coe, David W" w:date="2020-12-09T10:08:00Z">
        <w:r w:rsidR="00033858">
          <w:rPr>
            <w:rStyle w:val="eop"/>
            <w:color w:val="00000A"/>
          </w:rPr>
          <w:t xml:space="preserve">WTs 3 and 5 contain the most extreme precipitation days and are the most likely to have them occur, especially during the first </w:t>
        </w:r>
      </w:ins>
      <w:ins w:id="551" w:author="Coe, David W" w:date="2020-12-09T10:10:00Z">
        <w:r w:rsidR="00033858">
          <w:rPr>
            <w:rStyle w:val="eop"/>
            <w:color w:val="00000A"/>
          </w:rPr>
          <w:t>half of the time period</w:t>
        </w:r>
      </w:ins>
      <w:ins w:id="552" w:author="Coe, David W" w:date="2020-12-09T10:08:00Z">
        <w:r w:rsidR="00033858">
          <w:rPr>
            <w:rStyle w:val="eop"/>
            <w:color w:val="00000A"/>
          </w:rPr>
          <w:t>. However, dur</w:t>
        </w:r>
      </w:ins>
      <w:ins w:id="553" w:author="Coe, David W" w:date="2020-12-09T10:09:00Z">
        <w:r w:rsidR="00033858">
          <w:rPr>
            <w:rStyle w:val="eop"/>
            <w:color w:val="00000A"/>
          </w:rPr>
          <w:t>ing the second half o</w:t>
        </w:r>
      </w:ins>
      <w:ins w:id="554" w:author="Coe, David W" w:date="2020-12-09T10:10:00Z">
        <w:r w:rsidR="00033858">
          <w:rPr>
            <w:rStyle w:val="eop"/>
            <w:color w:val="00000A"/>
          </w:rPr>
          <w:t xml:space="preserve">f the time period both WTs saw a decrease in the number of extreme precipitation days, WT3 seeing a 1% decrease and WT5 seeing an </w:t>
        </w:r>
      </w:ins>
      <w:ins w:id="555" w:author="Coe, David W" w:date="2020-12-09T10:11:00Z">
        <w:r w:rsidR="00033858">
          <w:rPr>
            <w:rStyle w:val="eop"/>
            <w:color w:val="00000A"/>
          </w:rPr>
          <w:t>11% decrease. All other WTs saw an increase in extreme precipitation days during the latter half of the period with WTs 4 and 6 seeing the largest increase</w:t>
        </w:r>
      </w:ins>
      <w:ins w:id="556" w:author="Coe, David W" w:date="2020-12-09T10:12:00Z">
        <w:r w:rsidR="00033858">
          <w:rPr>
            <w:rStyle w:val="eop"/>
            <w:color w:val="00000A"/>
          </w:rPr>
          <w:t xml:space="preserve"> (4% and 5%, respectively). </w:t>
        </w:r>
      </w:ins>
      <w:ins w:id="557" w:author="Coe, David W" w:date="2020-12-09T10:13:00Z">
        <w:r w:rsidR="00033858">
          <w:rPr>
            <w:rStyle w:val="eop"/>
            <w:color w:val="00000A"/>
          </w:rPr>
          <w:t>Even with seeing a decrease in extreme precipitation days between the two periods, WTs 3 and 5 experienced increased precipitation per event</w:t>
        </w:r>
      </w:ins>
      <w:ins w:id="558" w:author="Coe, David W" w:date="2020-12-09T10:14:00Z">
        <w:r w:rsidR="009460DF">
          <w:rPr>
            <w:rStyle w:val="eop"/>
            <w:color w:val="00000A"/>
          </w:rPr>
          <w:t>, while oppositely, WT4 experienced decreased precipitation per event</w:t>
        </w:r>
      </w:ins>
      <w:ins w:id="559" w:author="Coe, David W" w:date="2020-12-09T10:15:00Z">
        <w:r w:rsidR="009460DF">
          <w:rPr>
            <w:rStyle w:val="eop"/>
            <w:color w:val="00000A"/>
          </w:rPr>
          <w:t>. Heat wave days are most likely to occur during WTs 1 and 6</w:t>
        </w:r>
      </w:ins>
      <w:ins w:id="560" w:author="Coe, David W" w:date="2020-12-09T10:16:00Z">
        <w:r w:rsidR="009460DF">
          <w:rPr>
            <w:rStyle w:val="eop"/>
            <w:color w:val="00000A"/>
          </w:rPr>
          <w:t>, with WT6 seeing an increase in percent of heat wave days between the two periods</w:t>
        </w:r>
      </w:ins>
      <w:ins w:id="561" w:author="Coe, David W" w:date="2020-12-09T10:17:00Z">
        <w:r w:rsidR="009460DF">
          <w:rPr>
            <w:rStyle w:val="eop"/>
            <w:color w:val="00000A"/>
          </w:rPr>
          <w:t xml:space="preserve"> (36% in the first half to 60% in the second half of the period)</w:t>
        </w:r>
      </w:ins>
      <w:ins w:id="562" w:author="Coe, David W" w:date="2020-12-09T10:16:00Z">
        <w:r w:rsidR="009460DF">
          <w:rPr>
            <w:rStyle w:val="eop"/>
            <w:color w:val="00000A"/>
          </w:rPr>
          <w:t>.</w:t>
        </w:r>
      </w:ins>
      <w:ins w:id="563" w:author="Coe, David W" w:date="2020-12-09T10:17:00Z">
        <w:r w:rsidR="009460DF">
          <w:rPr>
            <w:rStyle w:val="eop"/>
            <w:color w:val="00000A"/>
          </w:rPr>
          <w:t xml:space="preserve"> WTs 1 and 2 saw a decrease between the two periods</w:t>
        </w:r>
      </w:ins>
      <w:ins w:id="564" w:author="Coe, David W" w:date="2020-12-09T10:18:00Z">
        <w:r w:rsidR="009460DF">
          <w:rPr>
            <w:rStyle w:val="eop"/>
            <w:color w:val="00000A"/>
          </w:rPr>
          <w:t xml:space="preserve"> (5% and 16%, respectively).</w:t>
        </w:r>
      </w:ins>
      <w:del w:id="565" w:author="Coe, David W" w:date="2020-12-09T10:11:00Z">
        <w:r w:rsidR="00DE1156" w:rsidDel="00033858">
          <w:rPr>
            <w:rStyle w:val="eop"/>
            <w:color w:val="00000A"/>
          </w:rPr>
          <w:delText xml:space="preserve"> </w:delText>
        </w:r>
      </w:del>
    </w:p>
    <w:p w14:paraId="2A4162EC" w14:textId="691B9A84" w:rsidR="00C47277" w:rsidRDefault="00C47277" w:rsidP="00A27697">
      <w:pPr>
        <w:pStyle w:val="paragraph"/>
        <w:spacing w:after="0" w:afterAutospacing="0" w:line="480" w:lineRule="auto"/>
        <w:ind w:firstLine="720"/>
        <w:contextualSpacing/>
        <w:mirrorIndents/>
        <w:jc w:val="both"/>
        <w:textAlignment w:val="baseline"/>
        <w:rPr>
          <w:color w:val="00000A"/>
        </w:rPr>
      </w:pPr>
      <w:r>
        <w:rPr>
          <w:rStyle w:val="eop"/>
          <w:color w:val="00000A"/>
        </w:rPr>
        <w:t>  </w:t>
      </w:r>
    </w:p>
    <w:p w14:paraId="297CC24A"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color w:val="00000A"/>
        </w:rPr>
        <w:t>4. Summary and Discussion</w:t>
      </w:r>
      <w:r>
        <w:rPr>
          <w:rStyle w:val="eop"/>
          <w:color w:val="00000A"/>
        </w:rPr>
        <w:t> </w:t>
      </w:r>
    </w:p>
    <w:p w14:paraId="32366075" w14:textId="0E4B289D"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 xml:space="preserve">Seven distinct WTs </w:t>
      </w:r>
      <w:r w:rsidR="00B559F5">
        <w:rPr>
          <w:rStyle w:val="normaltextrun"/>
          <w:color w:val="00000A"/>
        </w:rPr>
        <w:t>are</w:t>
      </w:r>
      <w:r>
        <w:rPr>
          <w:rStyle w:val="normaltextrun"/>
          <w:color w:val="00000A"/>
        </w:rPr>
        <w:t xml:space="preserve"> identified for the Northeast U.S autumn season through use of the k-means clustering algorithm applied to ERA5 500-hPa height, MSLP, and 850-hPa </w:t>
      </w:r>
      <w:r>
        <w:rPr>
          <w:rStyle w:val="normaltextrun"/>
          <w:color w:val="00000A"/>
        </w:rPr>
        <w:lastRenderedPageBreak/>
        <w:t>wind data for the 1979-2018 time</w:t>
      </w:r>
      <w:ins w:id="566" w:author="Coe, David W" w:date="2020-12-07T23:52:00Z">
        <w:r w:rsidR="003F197F">
          <w:rPr>
            <w:rStyle w:val="normaltextrun"/>
            <w:color w:val="00000A"/>
          </w:rPr>
          <w:t xml:space="preserve"> </w:t>
        </w:r>
      </w:ins>
      <w:del w:id="567" w:author="Coe, David W" w:date="2020-12-07T23:52:00Z">
        <w:r w:rsidDel="003F197F">
          <w:rPr>
            <w:rStyle w:val="normaltextrun"/>
            <w:color w:val="00000A"/>
          </w:rPr>
          <w:delText xml:space="preserve"> </w:delText>
        </w:r>
      </w:del>
      <w:r>
        <w:rPr>
          <w:rStyle w:val="normaltextrun"/>
          <w:color w:val="00000A"/>
        </w:rPr>
        <w:t xml:space="preserve">period. An analysis of WT frequency per month showed a clear change in frequency over the course of the season with 3 WTs (WTs 1, 2, and 6) likely to occur in September but not in November and 4 WTs (WTs 3,4,5, and 7) likely to occur in November but not in September. The WTs also showed preferred progression between one another. </w:t>
      </w:r>
      <w:del w:id="568" w:author="Coe, David W" w:date="2020-12-09T10:20:00Z">
        <w:r w:rsidDel="009460DF">
          <w:rPr>
            <w:rStyle w:val="normaltextrun"/>
            <w:color w:val="00000A"/>
          </w:rPr>
          <w:delText xml:space="preserve">Three </w:delText>
        </w:r>
      </w:del>
      <w:ins w:id="569" w:author="Coe, David W" w:date="2020-12-09T10:20:00Z">
        <w:r w:rsidR="009460DF">
          <w:rPr>
            <w:rStyle w:val="normaltextrun"/>
            <w:color w:val="00000A"/>
          </w:rPr>
          <w:t xml:space="preserve">Two </w:t>
        </w:r>
      </w:ins>
      <w:r>
        <w:rPr>
          <w:rStyle w:val="normaltextrun"/>
          <w:color w:val="00000A"/>
        </w:rPr>
        <w:t xml:space="preserve">WT sequences emerged, of which </w:t>
      </w:r>
      <w:del w:id="570" w:author="Coe, David W" w:date="2020-12-09T10:20:00Z">
        <w:r w:rsidDel="009460DF">
          <w:rPr>
            <w:rStyle w:val="normaltextrun"/>
            <w:color w:val="00000A"/>
          </w:rPr>
          <w:delText xml:space="preserve">two </w:delText>
        </w:r>
      </w:del>
      <w:ins w:id="571" w:author="Coe, David W" w:date="2020-12-09T10:20:00Z">
        <w:r w:rsidR="009460DF">
          <w:rPr>
            <w:rStyle w:val="normaltextrun"/>
            <w:color w:val="00000A"/>
          </w:rPr>
          <w:t xml:space="preserve">one </w:t>
        </w:r>
      </w:ins>
      <w:r w:rsidR="007809BD">
        <w:rPr>
          <w:rStyle w:val="normaltextrun"/>
          <w:color w:val="00000A"/>
        </w:rPr>
        <w:t>capture</w:t>
      </w:r>
      <w:ins w:id="572" w:author="Coe, David W" w:date="2020-12-09T10:20:00Z">
        <w:r w:rsidR="009460DF">
          <w:rPr>
            <w:rStyle w:val="normaltextrun"/>
            <w:color w:val="00000A"/>
          </w:rPr>
          <w:t>s</w:t>
        </w:r>
      </w:ins>
      <w:r>
        <w:rPr>
          <w:rStyle w:val="normaltextrun"/>
          <w:color w:val="00000A"/>
        </w:rPr>
        <w:t xml:space="preserve"> </w:t>
      </w:r>
      <w:r w:rsidR="007809BD">
        <w:rPr>
          <w:rStyle w:val="normaltextrun"/>
          <w:color w:val="00000A"/>
        </w:rPr>
        <w:t xml:space="preserve">the progression of </w:t>
      </w:r>
      <w:r>
        <w:rPr>
          <w:rStyle w:val="normaltextrun"/>
          <w:color w:val="00000A"/>
        </w:rPr>
        <w:t>“</w:t>
      </w:r>
      <w:r w:rsidR="00041692">
        <w:rPr>
          <w:rStyle w:val="normaltextrun"/>
          <w:color w:val="00000A"/>
        </w:rPr>
        <w:t>Early Season</w:t>
      </w:r>
      <w:r>
        <w:rPr>
          <w:rStyle w:val="normaltextrun"/>
          <w:color w:val="00000A"/>
        </w:rPr>
        <w:t xml:space="preserve">” </w:t>
      </w:r>
      <w:r w:rsidR="007809BD">
        <w:rPr>
          <w:rStyle w:val="normaltextrun"/>
          <w:color w:val="00000A"/>
        </w:rPr>
        <w:t>weather</w:t>
      </w:r>
      <w:ins w:id="573" w:author="Coe, David W" w:date="2020-12-09T10:20:00Z">
        <w:r w:rsidR="009460DF">
          <w:rPr>
            <w:rStyle w:val="normaltextrun"/>
            <w:color w:val="00000A"/>
          </w:rPr>
          <w:t>, able to be split into three subsequences,</w:t>
        </w:r>
      </w:ins>
      <w:r w:rsidR="007809BD">
        <w:rPr>
          <w:rStyle w:val="normaltextrun"/>
          <w:color w:val="00000A"/>
        </w:rPr>
        <w:t xml:space="preserve"> </w:t>
      </w:r>
      <w:r>
        <w:rPr>
          <w:rStyle w:val="normaltextrun"/>
          <w:color w:val="00000A"/>
        </w:rPr>
        <w:t>and one</w:t>
      </w:r>
      <w:r w:rsidR="00B559F5">
        <w:rPr>
          <w:rStyle w:val="normaltextrun"/>
          <w:color w:val="00000A"/>
        </w:rPr>
        <w:t xml:space="preserve"> of which</w:t>
      </w:r>
      <w:r w:rsidR="007809BD">
        <w:rPr>
          <w:rStyle w:val="normaltextrun"/>
          <w:color w:val="00000A"/>
        </w:rPr>
        <w:t xml:space="preserve"> </w:t>
      </w:r>
      <w:r w:rsidR="00E86FF5">
        <w:rPr>
          <w:rStyle w:val="normaltextrun"/>
          <w:color w:val="00000A"/>
        </w:rPr>
        <w:t>captures the</w:t>
      </w:r>
      <w:r w:rsidR="007809BD">
        <w:rPr>
          <w:rStyle w:val="normaltextrun"/>
          <w:color w:val="00000A"/>
        </w:rPr>
        <w:t xml:space="preserve"> progression of </w:t>
      </w:r>
      <w:r>
        <w:rPr>
          <w:rStyle w:val="normaltextrun"/>
          <w:color w:val="00000A"/>
        </w:rPr>
        <w:t>“</w:t>
      </w:r>
      <w:r w:rsidR="00041692">
        <w:rPr>
          <w:rStyle w:val="normaltextrun"/>
          <w:color w:val="00000A"/>
        </w:rPr>
        <w:t>Late Season</w:t>
      </w:r>
      <w:r>
        <w:rPr>
          <w:rStyle w:val="normaltextrun"/>
          <w:color w:val="00000A"/>
        </w:rPr>
        <w:t>”</w:t>
      </w:r>
      <w:r w:rsidR="007809BD">
        <w:rPr>
          <w:rStyle w:val="normaltextrun"/>
          <w:color w:val="00000A"/>
        </w:rPr>
        <w:t xml:space="preserve"> weather</w:t>
      </w:r>
      <w:r>
        <w:rPr>
          <w:rStyle w:val="normaltextrun"/>
          <w:color w:val="00000A"/>
        </w:rPr>
        <w:t>.</w:t>
      </w:r>
      <w:r>
        <w:rPr>
          <w:rStyle w:val="eop"/>
          <w:color w:val="00000A"/>
        </w:rPr>
        <w:t> </w:t>
      </w:r>
    </w:p>
    <w:p w14:paraId="6B1F3E98" w14:textId="312A97E5" w:rsidR="00C47277" w:rsidRDefault="00C47277" w:rsidP="006C07ED">
      <w:pPr>
        <w:pStyle w:val="paragraph"/>
        <w:spacing w:after="0" w:afterAutospacing="0" w:line="480" w:lineRule="auto"/>
        <w:ind w:firstLine="720"/>
        <w:contextualSpacing/>
        <w:mirrorIndents/>
        <w:jc w:val="both"/>
        <w:textAlignment w:val="baseline"/>
        <w:rPr>
          <w:ins w:id="574" w:author="Coe, David W" w:date="2020-12-09T14:18:00Z"/>
          <w:rStyle w:val="normaltextrun"/>
          <w:color w:val="00000A"/>
        </w:rPr>
      </w:pPr>
      <w:r>
        <w:rPr>
          <w:rStyle w:val="normaltextrun"/>
          <w:color w:val="00000A"/>
        </w:rPr>
        <w:t xml:space="preserve">WT1 exhibits </w:t>
      </w:r>
      <w:ins w:id="575" w:author="Coe, David W" w:date="2020-12-09T12:26:00Z">
        <w:r w:rsidR="00E24F3C">
          <w:rPr>
            <w:rStyle w:val="normaltextrun"/>
            <w:color w:val="00000A"/>
          </w:rPr>
          <w:t>a weak T-R circulation</w:t>
        </w:r>
      </w:ins>
      <w:del w:id="576" w:author="Coe, David W" w:date="2020-12-09T12:26:00Z">
        <w:r w:rsidDel="00E24F3C">
          <w:rPr>
            <w:rStyle w:val="normaltextrun"/>
            <w:color w:val="00000A"/>
          </w:rPr>
          <w:delText>more zonal upper-level flow with weak troughing apparent</w:delText>
        </w:r>
      </w:del>
      <w:ins w:id="577" w:author="Coe, David W" w:date="2020-12-09T12:26:00Z">
        <w:r w:rsidR="00E24F3C">
          <w:rPr>
            <w:rStyle w:val="normaltextrun"/>
            <w:color w:val="00000A"/>
          </w:rPr>
          <w:t xml:space="preserve">, surface temperatures </w:t>
        </w:r>
      </w:ins>
      <w:ins w:id="578" w:author="Coe, David W" w:date="2020-12-09T12:27:00Z">
        <w:r w:rsidR="00E24F3C">
          <w:rPr>
            <w:rStyle w:val="normaltextrun"/>
            <w:color w:val="00000A"/>
          </w:rPr>
          <w:t xml:space="preserve">that </w:t>
        </w:r>
      </w:ins>
      <w:ins w:id="579" w:author="Coe, David W" w:date="2020-12-09T12:26:00Z">
        <w:r w:rsidR="00E24F3C">
          <w:rPr>
            <w:rStyle w:val="normaltextrun"/>
            <w:color w:val="00000A"/>
          </w:rPr>
          <w:t xml:space="preserve">are above average for most of the region, </w:t>
        </w:r>
      </w:ins>
      <w:ins w:id="580" w:author="Coe, David W" w:date="2020-12-09T12:27:00Z">
        <w:r w:rsidR="00E24F3C">
          <w:rPr>
            <w:rStyle w:val="normaltextrun"/>
            <w:color w:val="00000A"/>
          </w:rPr>
          <w:t>and</w:t>
        </w:r>
      </w:ins>
      <w:ins w:id="581" w:author="Coe, David W" w:date="2020-12-09T12:26:00Z">
        <w:r w:rsidR="00E24F3C">
          <w:rPr>
            <w:rStyle w:val="normaltextrun"/>
            <w:color w:val="00000A"/>
          </w:rPr>
          <w:t xml:space="preserve"> New England and the Eastern U.S. experiencing above average precipitation</w:t>
        </w:r>
      </w:ins>
      <w:r>
        <w:rPr>
          <w:rStyle w:val="normaltextrun"/>
          <w:color w:val="00000A"/>
        </w:rPr>
        <w:t xml:space="preserve">. In WT2, there is a </w:t>
      </w:r>
      <w:del w:id="582" w:author="Coe, David W" w:date="2020-12-09T12:27:00Z">
        <w:r w:rsidDel="00E24F3C">
          <w:rPr>
            <w:rStyle w:val="normaltextrun"/>
            <w:color w:val="00000A"/>
          </w:rPr>
          <w:delText>weak upper level ridge over the western part of the region with a weak upper level trough over the eastern portion of the region</w:delText>
        </w:r>
      </w:del>
      <w:ins w:id="583" w:author="Coe, David W" w:date="2020-12-09T12:27:00Z">
        <w:r w:rsidR="00E24F3C">
          <w:rPr>
            <w:rStyle w:val="normaltextrun"/>
            <w:color w:val="00000A"/>
          </w:rPr>
          <w:t xml:space="preserve">MT present coinciding with above average precipitation anomalies </w:t>
        </w:r>
      </w:ins>
      <w:ins w:id="584" w:author="Coe, David W" w:date="2020-12-09T12:28:00Z">
        <w:r w:rsidR="00E24F3C">
          <w:rPr>
            <w:rStyle w:val="normaltextrun"/>
            <w:color w:val="00000A"/>
          </w:rPr>
          <w:t>on the Atlantic Coast and over the Atlantic. Temperatures are generally average to slightly below average</w:t>
        </w:r>
      </w:ins>
      <w:r>
        <w:rPr>
          <w:rStyle w:val="normaltextrun"/>
          <w:color w:val="00000A"/>
        </w:rPr>
        <w:t xml:space="preserve">. WT3 has an area of surface low pressure over Northern New England accompanied by </w:t>
      </w:r>
      <w:del w:id="585" w:author="Coe, David W" w:date="2020-12-09T12:28:00Z">
        <w:r w:rsidDel="00E24F3C">
          <w:rPr>
            <w:rStyle w:val="normaltextrun"/>
            <w:color w:val="00000A"/>
          </w:rPr>
          <w:delText>an upper-level trough over the Great Lakes region</w:delText>
        </w:r>
      </w:del>
      <w:ins w:id="586" w:author="Coe, David W" w:date="2020-12-09T12:29:00Z">
        <w:r w:rsidR="00E24F3C">
          <w:rPr>
            <w:rStyle w:val="normaltextrun"/>
            <w:color w:val="00000A"/>
          </w:rPr>
          <w:t>an</w:t>
        </w:r>
      </w:ins>
      <w:ins w:id="587" w:author="Coe, David W" w:date="2020-12-09T12:28:00Z">
        <w:r w:rsidR="00E24F3C">
          <w:rPr>
            <w:rStyle w:val="normaltextrun"/>
            <w:color w:val="00000A"/>
          </w:rPr>
          <w:t xml:space="preserve"> HBT</w:t>
        </w:r>
      </w:ins>
      <w:r>
        <w:rPr>
          <w:rStyle w:val="normaltextrun"/>
          <w:color w:val="00000A"/>
        </w:rPr>
        <w:t>.</w:t>
      </w:r>
      <w:ins w:id="588" w:author="Coe, David W" w:date="2020-12-09T12:28:00Z">
        <w:r w:rsidR="00E24F3C">
          <w:rPr>
            <w:rStyle w:val="normaltextrun"/>
            <w:color w:val="00000A"/>
          </w:rPr>
          <w:t xml:space="preserve"> </w:t>
        </w:r>
      </w:ins>
      <w:ins w:id="589" w:author="Coe, David W" w:date="2020-12-09T12:29:00Z">
        <w:r w:rsidR="00E24F3C">
          <w:rPr>
            <w:rStyle w:val="normaltextrun"/>
            <w:color w:val="00000A"/>
          </w:rPr>
          <w:t xml:space="preserve">This brings above average precipitation and temperatures to the eastern half of the region, while the western half is drier and cooler than average. </w:t>
        </w:r>
      </w:ins>
      <w:del w:id="590" w:author="Coe, David W" w:date="2020-12-09T12:29:00Z">
        <w:r w:rsidDel="00E24F3C">
          <w:rPr>
            <w:rStyle w:val="normaltextrun"/>
            <w:color w:val="00000A"/>
          </w:rPr>
          <w:delText xml:space="preserve"> </w:delText>
        </w:r>
      </w:del>
      <w:r>
        <w:rPr>
          <w:rStyle w:val="normaltextrun"/>
          <w:color w:val="00000A"/>
        </w:rPr>
        <w:t xml:space="preserve">WT4 exhibits an </w:t>
      </w:r>
      <w:del w:id="591" w:author="Coe, David W" w:date="2020-12-09T12:30:00Z">
        <w:r w:rsidDel="00E24F3C">
          <w:rPr>
            <w:rStyle w:val="normaltextrun"/>
            <w:color w:val="00000A"/>
          </w:rPr>
          <w:delText>upper level</w:delText>
        </w:r>
      </w:del>
      <w:ins w:id="592" w:author="Coe, David W" w:date="2020-12-09T12:30:00Z">
        <w:r w:rsidR="00E24F3C">
          <w:rPr>
            <w:rStyle w:val="normaltextrun"/>
            <w:color w:val="00000A"/>
          </w:rPr>
          <w:t>upper-level</w:t>
        </w:r>
      </w:ins>
      <w:r>
        <w:rPr>
          <w:rStyle w:val="normaltextrun"/>
          <w:color w:val="00000A"/>
        </w:rPr>
        <w:t xml:space="preserve"> trough over the Northeast with a surface low-pressure over New Brunswick. Low level winds are primarily out of the northwest</w:t>
      </w:r>
      <w:ins w:id="593" w:author="Coe, David W" w:date="2020-12-09T12:30:00Z">
        <w:r w:rsidR="00E24F3C">
          <w:rPr>
            <w:rStyle w:val="normaltextrun"/>
            <w:color w:val="00000A"/>
          </w:rPr>
          <w:t>, bringing cooler than average temperatures and below average precipitation to the region</w:t>
        </w:r>
      </w:ins>
      <w:r>
        <w:rPr>
          <w:rStyle w:val="normaltextrun"/>
          <w:color w:val="00000A"/>
        </w:rPr>
        <w:t xml:space="preserve">. WT5 features an </w:t>
      </w:r>
      <w:del w:id="594" w:author="Coe, David W" w:date="2020-12-09T12:30:00Z">
        <w:r w:rsidDel="00E24F3C">
          <w:rPr>
            <w:rStyle w:val="normaltextrun"/>
            <w:color w:val="00000A"/>
          </w:rPr>
          <w:delText>upper level ridge over the Atlantic Ocean</w:delText>
        </w:r>
      </w:del>
      <w:ins w:id="595" w:author="Coe, David W" w:date="2020-12-09T12:30:00Z">
        <w:r w:rsidR="00E24F3C">
          <w:rPr>
            <w:rStyle w:val="normaltextrun"/>
            <w:color w:val="00000A"/>
          </w:rPr>
          <w:t>Atlantic ridge (AR)</w:t>
        </w:r>
      </w:ins>
      <w:r>
        <w:rPr>
          <w:rStyle w:val="normaltextrun"/>
          <w:color w:val="00000A"/>
        </w:rPr>
        <w:t xml:space="preserve"> and </w:t>
      </w:r>
      <w:del w:id="596" w:author="Coe, David W" w:date="2020-12-09T12:30:00Z">
        <w:r w:rsidDel="00E24F3C">
          <w:rPr>
            <w:rStyle w:val="normaltextrun"/>
            <w:color w:val="00000A"/>
          </w:rPr>
          <w:delText>an upper level trough</w:delText>
        </w:r>
      </w:del>
      <w:ins w:id="597" w:author="Coe, David W" w:date="2020-12-09T12:30:00Z">
        <w:r w:rsidR="00E24F3C">
          <w:rPr>
            <w:rStyle w:val="normaltextrun"/>
            <w:color w:val="00000A"/>
          </w:rPr>
          <w:t xml:space="preserve">MWT, coinciding with </w:t>
        </w:r>
      </w:ins>
      <w:ins w:id="598" w:author="Coe, David W" w:date="2020-12-09T12:32:00Z">
        <w:r w:rsidR="00E24F3C">
          <w:rPr>
            <w:rStyle w:val="normaltextrun"/>
            <w:color w:val="00000A"/>
          </w:rPr>
          <w:t>above average temperatures</w:t>
        </w:r>
      </w:ins>
      <w:ins w:id="599" w:author="Coe, David W" w:date="2020-12-09T12:33:00Z">
        <w:r w:rsidR="00E24F3C">
          <w:rPr>
            <w:rStyle w:val="normaltextrun"/>
            <w:color w:val="00000A"/>
          </w:rPr>
          <w:t xml:space="preserve"> for the whole of the region and above average precipitation downstream of the MWT</w:t>
        </w:r>
      </w:ins>
      <w:del w:id="600" w:author="Coe, David W" w:date="2020-12-09T12:30:00Z">
        <w:r w:rsidDel="00E24F3C">
          <w:rPr>
            <w:rStyle w:val="normaltextrun"/>
            <w:color w:val="00000A"/>
          </w:rPr>
          <w:delText xml:space="preserve"> over the Midwest</w:delText>
        </w:r>
      </w:del>
      <w:r>
        <w:rPr>
          <w:rStyle w:val="normaltextrun"/>
          <w:color w:val="00000A"/>
        </w:rPr>
        <w:t xml:space="preserve">. There is an area of surface high-pressure over the Atlantic with winds flowing out of the southwest. WT6 shows an area of surface high-pressure </w:t>
      </w:r>
      <w:r>
        <w:rPr>
          <w:rStyle w:val="normaltextrun"/>
          <w:color w:val="00000A"/>
        </w:rPr>
        <w:lastRenderedPageBreak/>
        <w:t xml:space="preserve">along with an </w:t>
      </w:r>
      <w:del w:id="601" w:author="Coe, David W" w:date="2020-12-09T12:35:00Z">
        <w:r w:rsidDel="00E24F3C">
          <w:rPr>
            <w:rStyle w:val="normaltextrun"/>
            <w:color w:val="00000A"/>
          </w:rPr>
          <w:delText>upper level</w:delText>
        </w:r>
      </w:del>
      <w:ins w:id="602" w:author="Coe, David W" w:date="2020-12-09T12:35:00Z">
        <w:r w:rsidR="00E24F3C">
          <w:rPr>
            <w:rStyle w:val="normaltextrun"/>
            <w:color w:val="00000A"/>
          </w:rPr>
          <w:t>upper-level</w:t>
        </w:r>
      </w:ins>
      <w:r>
        <w:rPr>
          <w:rStyle w:val="normaltextrun"/>
          <w:color w:val="00000A"/>
        </w:rPr>
        <w:t xml:space="preserve"> ridge over the Northeast</w:t>
      </w:r>
      <w:ins w:id="603" w:author="Coe, David W" w:date="2020-12-09T12:33:00Z">
        <w:r w:rsidR="00E24F3C">
          <w:rPr>
            <w:rStyle w:val="normaltextrun"/>
            <w:color w:val="00000A"/>
          </w:rPr>
          <w:t xml:space="preserve">, accompanied with </w:t>
        </w:r>
      </w:ins>
      <w:ins w:id="604" w:author="Coe, David W" w:date="2020-12-09T12:38:00Z">
        <w:r w:rsidR="00A23E1A">
          <w:rPr>
            <w:rStyle w:val="normaltextrun"/>
            <w:color w:val="00000A"/>
          </w:rPr>
          <w:t>above</w:t>
        </w:r>
      </w:ins>
      <w:ins w:id="605" w:author="Coe, David W" w:date="2020-12-09T12:33:00Z">
        <w:r w:rsidR="00E24F3C">
          <w:rPr>
            <w:rStyle w:val="normaltextrun"/>
            <w:color w:val="00000A"/>
          </w:rPr>
          <w:t xml:space="preserve"> average temperatures and</w:t>
        </w:r>
      </w:ins>
      <w:ins w:id="606" w:author="Coe, David W" w:date="2020-12-09T12:38:00Z">
        <w:r w:rsidR="00A23E1A">
          <w:rPr>
            <w:rStyle w:val="normaltextrun"/>
            <w:color w:val="00000A"/>
          </w:rPr>
          <w:t xml:space="preserve"> below average</w:t>
        </w:r>
      </w:ins>
      <w:ins w:id="607" w:author="Coe, David W" w:date="2020-12-09T12:33:00Z">
        <w:r w:rsidR="00E24F3C">
          <w:rPr>
            <w:rStyle w:val="normaltextrun"/>
            <w:color w:val="00000A"/>
          </w:rPr>
          <w:t xml:space="preserve"> precipitation</w:t>
        </w:r>
      </w:ins>
      <w:r>
        <w:rPr>
          <w:rStyle w:val="normaltextrun"/>
          <w:color w:val="00000A"/>
        </w:rPr>
        <w:t xml:space="preserve">. Finally, WT7 features a more </w:t>
      </w:r>
      <w:del w:id="608" w:author="Coe, David W" w:date="2020-12-09T12:33:00Z">
        <w:r w:rsidDel="00E24F3C">
          <w:rPr>
            <w:rStyle w:val="normaltextrun"/>
            <w:color w:val="00000A"/>
          </w:rPr>
          <w:delText>zonal upper level flow with a slight upper level ridge</w:delText>
        </w:r>
      </w:del>
      <w:ins w:id="609" w:author="Coe, David W" w:date="2020-12-09T12:33:00Z">
        <w:r w:rsidR="00E24F3C">
          <w:rPr>
            <w:rStyle w:val="normaltextrun"/>
            <w:color w:val="00000A"/>
          </w:rPr>
          <w:t xml:space="preserve">a slight R-T </w:t>
        </w:r>
      </w:ins>
      <w:ins w:id="610" w:author="Coe, David W" w:date="2020-12-09T12:34:00Z">
        <w:r w:rsidR="00E24F3C">
          <w:rPr>
            <w:rStyle w:val="normaltextrun"/>
            <w:color w:val="00000A"/>
          </w:rPr>
          <w:t>circulation pattern, with below average precipitation for the whole over the region and average to slightly below average temperatures</w:t>
        </w:r>
      </w:ins>
      <w:ins w:id="611" w:author="Coe, David W" w:date="2020-12-09T12:35:00Z">
        <w:r w:rsidR="00E24F3C">
          <w:rPr>
            <w:rStyle w:val="normaltextrun"/>
            <w:color w:val="00000A"/>
          </w:rPr>
          <w:t>. Surface high pressure dominates the entirety of the region.</w:t>
        </w:r>
      </w:ins>
      <w:del w:id="612" w:author="Coe, David W" w:date="2020-12-09T12:34:00Z">
        <w:r w:rsidDel="00E24F3C">
          <w:rPr>
            <w:rStyle w:val="normaltextrun"/>
            <w:color w:val="00000A"/>
          </w:rPr>
          <w:delText xml:space="preserve"> over the Midwest and slight upper level trough over the Atlantic Ocean. </w:delText>
        </w:r>
        <w:r w:rsidDel="00E24F3C">
          <w:rPr>
            <w:rStyle w:val="eop"/>
            <w:color w:val="00000A"/>
          </w:rPr>
          <w:delText> </w:delText>
        </w:r>
      </w:del>
    </w:p>
    <w:p w14:paraId="4A11EE6D" w14:textId="69E183E3" w:rsidR="00262B54" w:rsidRDefault="00F750E7" w:rsidP="006C07ED">
      <w:pPr>
        <w:pStyle w:val="paragraph"/>
        <w:spacing w:after="0" w:afterAutospacing="0" w:line="480" w:lineRule="auto"/>
        <w:ind w:firstLine="720"/>
        <w:contextualSpacing/>
        <w:mirrorIndents/>
        <w:jc w:val="both"/>
        <w:textAlignment w:val="baseline"/>
        <w:rPr>
          <w:ins w:id="613" w:author="Coe, David W" w:date="2020-12-09T15:02:00Z"/>
          <w:color w:val="00000A"/>
        </w:rPr>
      </w:pPr>
      <w:ins w:id="614" w:author="Coe, David W" w:date="2020-12-09T14:46:00Z">
        <w:r>
          <w:rPr>
            <w:color w:val="00000A"/>
          </w:rPr>
          <w:t xml:space="preserve">Analysis of extreme precipitation and heat wave days was performed on the WTs, with the MT WTs (3 and 5) seeing the highest amount </w:t>
        </w:r>
      </w:ins>
      <w:ins w:id="615" w:author="Coe, David W" w:date="2020-12-09T14:48:00Z">
        <w:r w:rsidR="002C3D19">
          <w:rPr>
            <w:color w:val="00000A"/>
          </w:rPr>
          <w:t>of extreme precipitation days and are more likely to see extreme precipitation occur when there is precipitation. Even though they were not all significant, every WT had at least 1 extreme precipitation day ass</w:t>
        </w:r>
      </w:ins>
      <w:ins w:id="616" w:author="Coe, David W" w:date="2020-12-09T14:49:00Z">
        <w:r w:rsidR="002C3D19">
          <w:rPr>
            <w:color w:val="00000A"/>
          </w:rPr>
          <w:t>ociated with it. Heat wave days were more divided, with WTs 1, 2, and 6 containing 98% of the days</w:t>
        </w:r>
      </w:ins>
      <w:ins w:id="617" w:author="Coe, David W" w:date="2020-12-09T14:52:00Z">
        <w:r w:rsidR="002C3D19">
          <w:rPr>
            <w:color w:val="00000A"/>
          </w:rPr>
          <w:t>, with WTs 4 and 7 having no heat wave days occur.</w:t>
        </w:r>
      </w:ins>
      <w:ins w:id="618" w:author="Coe, David W" w:date="2020-12-09T14:58:00Z">
        <w:r w:rsidR="00655F13">
          <w:rPr>
            <w:color w:val="00000A"/>
          </w:rPr>
          <w:t xml:space="preserve"> WTs 1 and 6 are likely to occur in conjunction with heat wave days</w:t>
        </w:r>
      </w:ins>
      <w:ins w:id="619" w:author="Coe, David W" w:date="2020-12-09T15:00:00Z">
        <w:r w:rsidR="00655F13">
          <w:rPr>
            <w:color w:val="00000A"/>
          </w:rPr>
          <w:t xml:space="preserve"> (Figure 5).</w:t>
        </w:r>
      </w:ins>
      <w:ins w:id="620" w:author="Coe, David W" w:date="2020-12-09T14:58:00Z">
        <w:r w:rsidR="00655F13">
          <w:rPr>
            <w:color w:val="00000A"/>
          </w:rPr>
          <w:t xml:space="preserve"> </w:t>
        </w:r>
      </w:ins>
    </w:p>
    <w:p w14:paraId="0B8D9813" w14:textId="45E8C296" w:rsidR="00655F13" w:rsidRDefault="00655F13" w:rsidP="006C07ED">
      <w:pPr>
        <w:pStyle w:val="paragraph"/>
        <w:spacing w:after="0" w:afterAutospacing="0" w:line="480" w:lineRule="auto"/>
        <w:ind w:firstLine="720"/>
        <w:contextualSpacing/>
        <w:mirrorIndents/>
        <w:jc w:val="both"/>
        <w:textAlignment w:val="baseline"/>
        <w:rPr>
          <w:color w:val="00000A"/>
        </w:rPr>
      </w:pPr>
      <w:ins w:id="621" w:author="Coe, David W" w:date="2020-12-09T15:02:00Z">
        <w:r>
          <w:rPr>
            <w:color w:val="00000A"/>
          </w:rPr>
          <w:t xml:space="preserve">In relation to teleconnections, since this is the transition between the warm and cold season, the NAO and AO are beginning to shift from weaker influence </w:t>
        </w:r>
        <w:proofErr w:type="gramStart"/>
        <w:r>
          <w:rPr>
            <w:color w:val="00000A"/>
          </w:rPr>
          <w:t>to</w:t>
        </w:r>
        <w:proofErr w:type="gramEnd"/>
        <w:r>
          <w:rPr>
            <w:color w:val="00000A"/>
          </w:rPr>
          <w:t xml:space="preserve"> stronger influence over circulation anomalies in the Northern Hemisphere. The WTs were weakly influenced by ENSO, with WTs 2 and 6 </w:t>
        </w:r>
      </w:ins>
      <w:ins w:id="622" w:author="Coe, David W" w:date="2020-12-09T15:03:00Z">
        <w:r>
          <w:rPr>
            <w:color w:val="00000A"/>
          </w:rPr>
          <w:t xml:space="preserve">unlikely to occur and WTs 4 and 7 likely to occur during a negative phase. The AO and NAO showed the best relationship to the WTs, with </w:t>
        </w:r>
      </w:ins>
      <w:ins w:id="623" w:author="Coe, David W" w:date="2020-12-09T15:04:00Z">
        <w:r>
          <w:rPr>
            <w:color w:val="00000A"/>
          </w:rPr>
          <w:t>WTs 6 and 7 likely to occur and WTs 3 and 4 unlikely to occur during a positive NAO and AO and the opposite during a negative AO and NAO.</w:t>
        </w:r>
      </w:ins>
    </w:p>
    <w:p w14:paraId="28B1421C" w14:textId="5389E43D" w:rsidR="00C47277" w:rsidRDefault="00C47277"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t>WTs are further divided using monthly frequencies and progression between WTs</w:t>
      </w:r>
      <w:ins w:id="624" w:author="Coe, David W" w:date="2020-12-09T12:40:00Z">
        <w:r w:rsidR="00A23E1A">
          <w:rPr>
            <w:rStyle w:val="normaltextrun"/>
            <w:color w:val="00000A"/>
          </w:rPr>
          <w:t xml:space="preserve"> was analyzed using Markov Chains</w:t>
        </w:r>
      </w:ins>
      <w:r>
        <w:rPr>
          <w:rStyle w:val="normaltextrun"/>
          <w:color w:val="00000A"/>
        </w:rPr>
        <w:t>, leading to the development of sequences of WT progression defined by their seasonality</w:t>
      </w:r>
      <w:ins w:id="625" w:author="Coe, David W" w:date="2020-12-09T15:00:00Z">
        <w:r w:rsidR="00655F13">
          <w:rPr>
            <w:rStyle w:val="normaltextrun"/>
            <w:color w:val="00000A"/>
          </w:rPr>
          <w:t xml:space="preserve"> (Figures 4</w:t>
        </w:r>
      </w:ins>
      <w:ins w:id="626" w:author="Coe, David W" w:date="2020-12-09T15:01:00Z">
        <w:r w:rsidR="00655F13">
          <w:rPr>
            <w:rStyle w:val="normaltextrun"/>
            <w:color w:val="00000A"/>
          </w:rPr>
          <w:t>, 7, and 8 and Table 3)</w:t>
        </w:r>
      </w:ins>
      <w:r>
        <w:rPr>
          <w:rStyle w:val="normaltextrun"/>
          <w:color w:val="00000A"/>
        </w:rPr>
        <w:t xml:space="preserve">. </w:t>
      </w:r>
      <w:ins w:id="627" w:author="Coe, David W" w:date="2020-12-09T12:41:00Z">
        <w:r w:rsidR="00A23E1A">
          <w:rPr>
            <w:rStyle w:val="normaltextrun"/>
            <w:color w:val="00000A"/>
          </w:rPr>
          <w:t xml:space="preserve">One </w:t>
        </w:r>
      </w:ins>
      <w:r>
        <w:rPr>
          <w:rStyle w:val="normaltextrun"/>
          <w:color w:val="00000A"/>
        </w:rPr>
        <w:t>“</w:t>
      </w:r>
      <w:r w:rsidR="00041692">
        <w:rPr>
          <w:rStyle w:val="normaltextrun"/>
          <w:color w:val="00000A"/>
        </w:rPr>
        <w:t xml:space="preserve">Early </w:t>
      </w:r>
      <w:r w:rsidR="00041692">
        <w:rPr>
          <w:rStyle w:val="normaltextrun"/>
          <w:color w:val="00000A"/>
        </w:rPr>
        <w:lastRenderedPageBreak/>
        <w:t>Season</w:t>
      </w:r>
      <w:r>
        <w:rPr>
          <w:rStyle w:val="normaltextrun"/>
          <w:color w:val="00000A"/>
        </w:rPr>
        <w:t>” sequence</w:t>
      </w:r>
      <w:del w:id="628" w:author="Coe, David W" w:date="2020-12-09T12:41:00Z">
        <w:r w:rsidDel="00A23E1A">
          <w:rPr>
            <w:rStyle w:val="normaltextrun"/>
            <w:color w:val="00000A"/>
          </w:rPr>
          <w:delText>s</w:delText>
        </w:r>
      </w:del>
      <w:r>
        <w:rPr>
          <w:rStyle w:val="normaltextrun"/>
          <w:color w:val="00000A"/>
        </w:rPr>
        <w:t xml:space="preserve"> feature</w:t>
      </w:r>
      <w:ins w:id="629" w:author="Coe, David W" w:date="2020-12-09T12:41:00Z">
        <w:r w:rsidR="00A23E1A">
          <w:rPr>
            <w:rStyle w:val="normaltextrun"/>
            <w:color w:val="00000A"/>
          </w:rPr>
          <w:t>s</w:t>
        </w:r>
      </w:ins>
      <w:r>
        <w:rPr>
          <w:rStyle w:val="normaltextrun"/>
          <w:color w:val="00000A"/>
        </w:rPr>
        <w:t xml:space="preserve"> </w:t>
      </w:r>
      <w:ins w:id="630" w:author="Coe, David W" w:date="2020-12-09T12:41:00Z">
        <w:r w:rsidR="00A23E1A">
          <w:rPr>
            <w:rStyle w:val="normaltextrun"/>
            <w:color w:val="00000A"/>
          </w:rPr>
          <w:t>4</w:t>
        </w:r>
      </w:ins>
      <w:del w:id="631" w:author="Coe, David W" w:date="2020-12-09T12:41:00Z">
        <w:r w:rsidDel="00A23E1A">
          <w:rPr>
            <w:rStyle w:val="normaltextrun"/>
            <w:color w:val="00000A"/>
          </w:rPr>
          <w:delText>3</w:delText>
        </w:r>
      </w:del>
      <w:r>
        <w:rPr>
          <w:rStyle w:val="normaltextrun"/>
          <w:color w:val="00000A"/>
        </w:rPr>
        <w:t xml:space="preserve"> WTs (WTs 1,</w:t>
      </w:r>
      <w:ins w:id="632" w:author="Coe, David W" w:date="2020-12-09T12:41:00Z">
        <w:r w:rsidR="00A23E1A">
          <w:rPr>
            <w:rStyle w:val="normaltextrun"/>
            <w:color w:val="00000A"/>
          </w:rPr>
          <w:t xml:space="preserve"> 2,</w:t>
        </w:r>
      </w:ins>
      <w:r>
        <w:rPr>
          <w:rStyle w:val="normaltextrun"/>
          <w:color w:val="00000A"/>
        </w:rPr>
        <w:t xml:space="preserve"> 5, and 6), </w:t>
      </w:r>
      <w:del w:id="633" w:author="Coe, David W" w:date="2020-12-09T12:41:00Z">
        <w:r w:rsidDel="00A23E1A">
          <w:rPr>
            <w:rStyle w:val="normaltextrun"/>
            <w:color w:val="00000A"/>
          </w:rPr>
          <w:delText xml:space="preserve">two </w:delText>
        </w:r>
      </w:del>
      <w:ins w:id="634" w:author="Coe, David W" w:date="2020-12-09T12:41:00Z">
        <w:r w:rsidR="00A23E1A">
          <w:rPr>
            <w:rStyle w:val="normaltextrun"/>
            <w:color w:val="00000A"/>
          </w:rPr>
          <w:t xml:space="preserve">three </w:t>
        </w:r>
      </w:ins>
      <w:r>
        <w:rPr>
          <w:rStyle w:val="normaltextrun"/>
          <w:color w:val="00000A"/>
        </w:rPr>
        <w:t xml:space="preserve">of which are </w:t>
      </w:r>
      <w:del w:id="635" w:author="Coe, David W" w:date="2020-12-09T12:41:00Z">
        <w:r w:rsidDel="00A23E1A">
          <w:rPr>
            <w:rStyle w:val="normaltextrun"/>
            <w:color w:val="00000A"/>
          </w:rPr>
          <w:delText xml:space="preserve">significantly </w:delText>
        </w:r>
      </w:del>
      <w:r>
        <w:rPr>
          <w:rStyle w:val="normaltextrun"/>
          <w:color w:val="00000A"/>
        </w:rPr>
        <w:t xml:space="preserve">likely to occur in September and </w:t>
      </w:r>
      <w:ins w:id="636" w:author="Coe, David W" w:date="2020-12-09T12:41:00Z">
        <w:r w:rsidR="00A23E1A">
          <w:rPr>
            <w:rStyle w:val="normaltextrun"/>
            <w:color w:val="00000A"/>
          </w:rPr>
          <w:t xml:space="preserve">three of which are </w:t>
        </w:r>
      </w:ins>
      <w:del w:id="637" w:author="Coe, David W" w:date="2020-12-09T12:41:00Z">
        <w:r w:rsidDel="00A23E1A">
          <w:rPr>
            <w:rStyle w:val="normaltextrun"/>
            <w:color w:val="00000A"/>
          </w:rPr>
          <w:delText xml:space="preserve">significantly </w:delText>
        </w:r>
      </w:del>
      <w:r>
        <w:rPr>
          <w:rStyle w:val="normaltextrun"/>
          <w:color w:val="00000A"/>
        </w:rPr>
        <w:t>unlikely to occur in November (WTs 1 and 6).</w:t>
      </w:r>
      <w:ins w:id="638" w:author="Coe, David W" w:date="2020-12-09T12:42:00Z">
        <w:r w:rsidR="00A23E1A">
          <w:rPr>
            <w:rStyle w:val="normaltextrun"/>
            <w:color w:val="00000A"/>
          </w:rPr>
          <w:t xml:space="preserve"> This sequence can be divided into three subsequences</w:t>
        </w:r>
      </w:ins>
      <w:ins w:id="639" w:author="Coe, David W" w:date="2020-12-09T14:03:00Z">
        <w:r w:rsidR="00052BF2">
          <w:rPr>
            <w:rStyle w:val="normaltextrun"/>
            <w:color w:val="00000A"/>
          </w:rPr>
          <w:t xml:space="preserve"> depending on the development of a maritime trough (MT) or the strength and positioning of </w:t>
        </w:r>
      </w:ins>
      <w:ins w:id="640" w:author="Coe, David W" w:date="2020-12-09T14:04:00Z">
        <w:r w:rsidR="00052BF2">
          <w:rPr>
            <w:rStyle w:val="normaltextrun"/>
            <w:color w:val="00000A"/>
          </w:rPr>
          <w:t>the upper-level ridge.</w:t>
        </w:r>
      </w:ins>
      <w:r>
        <w:rPr>
          <w:rStyle w:val="normaltextrun"/>
          <w:color w:val="00000A"/>
        </w:rPr>
        <w:t xml:space="preserve"> The “</w:t>
      </w:r>
      <w:r w:rsidR="00041692">
        <w:rPr>
          <w:rStyle w:val="normaltextrun"/>
          <w:color w:val="00000A"/>
        </w:rPr>
        <w:t>Late Season</w:t>
      </w:r>
      <w:r>
        <w:rPr>
          <w:rStyle w:val="normaltextrun"/>
          <w:color w:val="00000A"/>
        </w:rPr>
        <w:t xml:space="preserve">” sequence features 4 of the WTs (WTs 3, 4, 5, and 7), where all four WTs are significantly likely to occur in November and significantly unlikely to occur in September. </w:t>
      </w:r>
      <w:del w:id="641" w:author="Coe, David W" w:date="2020-12-09T14:05:00Z">
        <w:r w:rsidDel="00052BF2">
          <w:rPr>
            <w:rStyle w:val="normaltextrun"/>
            <w:color w:val="00000A"/>
          </w:rPr>
          <w:delText>WT5 occurs in both sequences and is the WT which links them together. WT5 is significantly likely to transition to either itself, WT1 or WT3,</w:delText>
        </w:r>
        <w:r w:rsidR="0026403C" w:rsidDel="00052BF2">
          <w:rPr>
            <w:rStyle w:val="normaltextrun"/>
            <w:color w:val="00000A"/>
          </w:rPr>
          <w:delText xml:space="preserve"> and</w:delText>
        </w:r>
        <w:r w:rsidDel="00052BF2">
          <w:rPr>
            <w:rStyle w:val="normaltextrun"/>
            <w:color w:val="00000A"/>
          </w:rPr>
          <w:delText xml:space="preserve"> isn’t important to the progression of the </w:delText>
        </w:r>
        <w:r w:rsidR="00041692" w:rsidDel="00052BF2">
          <w:rPr>
            <w:rStyle w:val="normaltextrun"/>
            <w:color w:val="00000A"/>
          </w:rPr>
          <w:delText>Early Season</w:delText>
        </w:r>
        <w:r w:rsidDel="00052BF2">
          <w:rPr>
            <w:rStyle w:val="normaltextrun"/>
            <w:color w:val="00000A"/>
          </w:rPr>
          <w:delText xml:space="preserve"> until October, when it becomes more likely to occur, and helps to facilitate the development of the secondary “</w:delText>
        </w:r>
        <w:r w:rsidR="00041692" w:rsidDel="00052BF2">
          <w:rPr>
            <w:rStyle w:val="normaltextrun"/>
            <w:color w:val="00000A"/>
          </w:rPr>
          <w:delText>Early Season</w:delText>
        </w:r>
        <w:r w:rsidDel="00052BF2">
          <w:rPr>
            <w:rStyle w:val="normaltextrun"/>
            <w:color w:val="00000A"/>
          </w:rPr>
          <w:delText xml:space="preserve">” sequence. </w:delText>
        </w:r>
      </w:del>
      <w:ins w:id="642" w:author="Coe, David W" w:date="2020-12-09T14:05:00Z">
        <w:r w:rsidR="00052BF2">
          <w:rPr>
            <w:rStyle w:val="normaltextrun"/>
            <w:color w:val="00000A"/>
          </w:rPr>
          <w:t>These sequences</w:t>
        </w:r>
      </w:ins>
      <w:ins w:id="643" w:author="Coe, David W" w:date="2020-12-09T14:06:00Z">
        <w:r w:rsidR="00052BF2">
          <w:rPr>
            <w:rStyle w:val="normaltextrun"/>
            <w:color w:val="00000A"/>
          </w:rPr>
          <w:t xml:space="preserve"> each have their own distinct circulation features and </w:t>
        </w:r>
      </w:ins>
      <w:ins w:id="644" w:author="Coe, David W" w:date="2020-12-09T14:07:00Z">
        <w:r w:rsidR="00052BF2">
          <w:rPr>
            <w:rStyle w:val="normaltextrun"/>
            <w:color w:val="00000A"/>
          </w:rPr>
          <w:t xml:space="preserve">associated </w:t>
        </w:r>
      </w:ins>
      <w:ins w:id="645" w:author="Coe, David W" w:date="2020-12-09T14:06:00Z">
        <w:r w:rsidR="00052BF2">
          <w:rPr>
            <w:rStyle w:val="normaltextrun"/>
            <w:color w:val="00000A"/>
          </w:rPr>
          <w:t>temperature and precipitation anomalies</w:t>
        </w:r>
      </w:ins>
      <w:ins w:id="646" w:author="Coe, David W" w:date="2020-12-09T14:08:00Z">
        <w:r w:rsidR="00052BF2">
          <w:rPr>
            <w:rStyle w:val="normaltextrun"/>
            <w:color w:val="00000A"/>
          </w:rPr>
          <w:t xml:space="preserve">, with the subsequences of the “Early Season” </w:t>
        </w:r>
        <w:r w:rsidR="00262B54">
          <w:rPr>
            <w:rStyle w:val="normaltextrun"/>
            <w:color w:val="00000A"/>
          </w:rPr>
          <w:t xml:space="preserve">identifying both warm and cold patterns as well </w:t>
        </w:r>
      </w:ins>
      <w:ins w:id="647" w:author="Coe, David W" w:date="2020-12-09T14:09:00Z">
        <w:r w:rsidR="00262B54">
          <w:rPr>
            <w:rStyle w:val="normaltextrun"/>
            <w:color w:val="00000A"/>
          </w:rPr>
          <w:t xml:space="preserve">as which are likely to produce precipitation. While there are no subsequences identified for the “Late Season”, it can be noted that there </w:t>
        </w:r>
      </w:ins>
      <w:ins w:id="648" w:author="Coe, David W" w:date="2020-12-09T14:11:00Z">
        <w:r w:rsidR="00262B54">
          <w:rPr>
            <w:rStyle w:val="normaltextrun"/>
            <w:color w:val="00000A"/>
          </w:rPr>
          <w:t xml:space="preserve">are </w:t>
        </w:r>
      </w:ins>
      <w:ins w:id="649" w:author="Coe, David W" w:date="2020-12-09T14:13:00Z">
        <w:r w:rsidR="00262B54">
          <w:rPr>
            <w:rStyle w:val="normaltextrun"/>
            <w:color w:val="00000A"/>
          </w:rPr>
          <w:t>two subsequences that</w:t>
        </w:r>
      </w:ins>
      <w:ins w:id="650" w:author="Coe, David W" w:date="2020-12-09T14:14:00Z">
        <w:r w:rsidR="00262B54">
          <w:rPr>
            <w:rStyle w:val="normaltextrun"/>
            <w:color w:val="00000A"/>
          </w:rPr>
          <w:t xml:space="preserve"> are likely to occur at the 87% and 8</w:t>
        </w:r>
      </w:ins>
      <w:ins w:id="651" w:author="Coe, David W" w:date="2020-12-09T14:15:00Z">
        <w:r w:rsidR="00262B54">
          <w:rPr>
            <w:rStyle w:val="normaltextrun"/>
            <w:color w:val="00000A"/>
          </w:rPr>
          <w:t xml:space="preserve">4% levels (WT3-WT4-WT3 and WT3-WT4-WT7-WT3, Table 3). </w:t>
        </w:r>
      </w:ins>
      <w:ins w:id="652" w:author="Coe, David W" w:date="2020-12-09T14:16:00Z">
        <w:r w:rsidR="00262B54">
          <w:rPr>
            <w:rStyle w:val="normaltextrun"/>
            <w:color w:val="00000A"/>
          </w:rPr>
          <w:t>There are also two sequences that occurred in the dataset (</w:t>
        </w:r>
      </w:ins>
      <w:ins w:id="653" w:author="Coe, David W" w:date="2020-12-09T14:17:00Z">
        <w:r w:rsidR="00262B54">
          <w:rPr>
            <w:rStyle w:val="normaltextrun"/>
            <w:color w:val="00000A"/>
          </w:rPr>
          <w:t>WT5-WT4-WT7 and WT5-WT3-WT7, Table 2) that are not found to be significant by the Markov Chain Analysis.</w:t>
        </w:r>
      </w:ins>
      <w:ins w:id="654" w:author="Coe, David W" w:date="2020-12-09T14:29:00Z">
        <w:r w:rsidR="000D7444">
          <w:rPr>
            <w:rStyle w:val="normaltextrun"/>
            <w:color w:val="00000A"/>
          </w:rPr>
          <w:t xml:space="preserve"> </w:t>
        </w:r>
      </w:ins>
      <w:ins w:id="655" w:author="Coe, David W" w:date="2020-12-09T14:30:00Z">
        <w:r w:rsidR="000D7444">
          <w:rPr>
            <w:rStyle w:val="normaltextrun"/>
            <w:color w:val="00000A"/>
          </w:rPr>
          <w:t xml:space="preserve">This can be attributed to </w:t>
        </w:r>
      </w:ins>
      <w:ins w:id="656" w:author="Coe, David W" w:date="2020-12-09T14:31:00Z">
        <w:r w:rsidR="000D7444">
          <w:rPr>
            <w:rStyle w:val="normaltextrun"/>
            <w:color w:val="00000A"/>
          </w:rPr>
          <w:t>whether</w:t>
        </w:r>
      </w:ins>
      <w:ins w:id="657" w:author="Coe, David W" w:date="2020-12-09T14:30:00Z">
        <w:r w:rsidR="000D7444">
          <w:rPr>
            <w:rStyle w:val="normaltextrun"/>
            <w:color w:val="00000A"/>
          </w:rPr>
          <w:t xml:space="preserve"> the MWT that moves through the region during WT5 is strong or weak and how fast it moves thr</w:t>
        </w:r>
      </w:ins>
      <w:ins w:id="658" w:author="Coe, David W" w:date="2020-12-09T14:31:00Z">
        <w:r w:rsidR="000D7444">
          <w:rPr>
            <w:rStyle w:val="normaltextrun"/>
            <w:color w:val="00000A"/>
          </w:rPr>
          <w:t>ough the area.</w:t>
        </w:r>
      </w:ins>
      <w:ins w:id="659" w:author="Coe, David W" w:date="2020-12-09T14:32:00Z">
        <w:r w:rsidR="000D7444">
          <w:rPr>
            <w:rStyle w:val="normaltextrun"/>
            <w:color w:val="00000A"/>
          </w:rPr>
          <w:t xml:space="preserve"> </w:t>
        </w:r>
      </w:ins>
      <w:ins w:id="660" w:author="Coe, David W" w:date="2020-12-09T14:33:00Z">
        <w:r w:rsidR="000D7444">
          <w:rPr>
            <w:rStyle w:val="normaltextrun"/>
            <w:color w:val="00000A"/>
          </w:rPr>
          <w:t>If the</w:t>
        </w:r>
      </w:ins>
      <w:ins w:id="661" w:author="Coe, David W" w:date="2020-12-09T14:34:00Z">
        <w:r w:rsidR="000D7444">
          <w:rPr>
            <w:rStyle w:val="normaltextrun"/>
            <w:color w:val="00000A"/>
          </w:rPr>
          <w:t xml:space="preserve"> trough moves through faster than over our daily synoptic timescale, our WT model will be unable to pick it up and misattribute it as a different WT.</w:t>
        </w:r>
      </w:ins>
      <w:ins w:id="662" w:author="Coe, David W" w:date="2020-12-09T14:35:00Z">
        <w:r w:rsidR="000D7444">
          <w:rPr>
            <w:rStyle w:val="normaltextrun"/>
            <w:color w:val="00000A"/>
          </w:rPr>
          <w:t xml:space="preserve"> This could lead to WT3 or WT4 being skipped entirely, leading to the results in Table 2.</w:t>
        </w:r>
      </w:ins>
      <w:ins w:id="663" w:author="Coe, David W" w:date="2020-12-09T14:17:00Z">
        <w:r w:rsidR="00262B54">
          <w:rPr>
            <w:rStyle w:val="normaltextrun"/>
            <w:color w:val="00000A"/>
          </w:rPr>
          <w:t xml:space="preserve"> </w:t>
        </w:r>
      </w:ins>
      <w:r>
        <w:rPr>
          <w:rStyle w:val="normaltextrun"/>
          <w:color w:val="00000A"/>
        </w:rPr>
        <w:t>It is also pertinent to note that each of the WTs are also statistically likely to transition to themselves on the next day (persist for 2 days), suggesting that these patterns are synoptic in nature. </w:t>
      </w:r>
      <w:r>
        <w:rPr>
          <w:rStyle w:val="eop"/>
          <w:color w:val="00000A"/>
        </w:rPr>
        <w:t> </w:t>
      </w:r>
    </w:p>
    <w:p w14:paraId="3341ED6F" w14:textId="25D55BE7" w:rsidR="00C47277" w:rsidRDefault="007F0626" w:rsidP="006C07ED">
      <w:pPr>
        <w:pStyle w:val="paragraph"/>
        <w:spacing w:after="0" w:afterAutospacing="0" w:line="480" w:lineRule="auto"/>
        <w:ind w:firstLine="720"/>
        <w:contextualSpacing/>
        <w:mirrorIndents/>
        <w:jc w:val="both"/>
        <w:textAlignment w:val="baseline"/>
        <w:rPr>
          <w:color w:val="00000A"/>
        </w:rPr>
      </w:pPr>
      <w:r>
        <w:rPr>
          <w:rStyle w:val="normaltextrun"/>
          <w:color w:val="00000A"/>
        </w:rPr>
        <w:lastRenderedPageBreak/>
        <w:t xml:space="preserve">There </w:t>
      </w:r>
      <w:r w:rsidR="00C47277">
        <w:rPr>
          <w:rStyle w:val="normaltextrun"/>
          <w:color w:val="00000A"/>
        </w:rPr>
        <w:t>is evidence that the timing of the season is changing</w:t>
      </w:r>
      <w:r>
        <w:rPr>
          <w:rStyle w:val="normaltextrun"/>
          <w:color w:val="00000A"/>
        </w:rPr>
        <w:t xml:space="preserve"> in terms of daily circulation</w:t>
      </w:r>
      <w:r w:rsidR="00C47277">
        <w:rPr>
          <w:rStyle w:val="normaltextrun"/>
          <w:color w:val="00000A"/>
        </w:rPr>
        <w:t xml:space="preserve">. Over the past 20 years, the </w:t>
      </w:r>
      <w:r w:rsidR="00041692">
        <w:rPr>
          <w:rStyle w:val="normaltextrun"/>
          <w:color w:val="00000A"/>
        </w:rPr>
        <w:t>Early Season</w:t>
      </w:r>
      <w:r w:rsidR="00C47277">
        <w:rPr>
          <w:rStyle w:val="normaltextrun"/>
          <w:color w:val="00000A"/>
        </w:rPr>
        <w:t xml:space="preserve"> WTs have seen an increase in occurrence </w:t>
      </w:r>
      <w:r w:rsidR="00E86FF5">
        <w:rPr>
          <w:rStyle w:val="normaltextrun"/>
          <w:color w:val="00000A"/>
        </w:rPr>
        <w:t>in</w:t>
      </w:r>
      <w:r w:rsidR="00C47277">
        <w:rPr>
          <w:rStyle w:val="normaltextrun"/>
          <w:color w:val="00000A"/>
        </w:rPr>
        <w:t xml:space="preserve"> November and the </w:t>
      </w:r>
      <w:r w:rsidR="00041692">
        <w:rPr>
          <w:rStyle w:val="normaltextrun"/>
          <w:color w:val="00000A"/>
        </w:rPr>
        <w:t>Late Season</w:t>
      </w:r>
      <w:r w:rsidR="00C47277">
        <w:rPr>
          <w:rStyle w:val="normaltextrun"/>
          <w:color w:val="00000A"/>
        </w:rPr>
        <w:t xml:space="preserve"> WTs have seen a decrease in occurrence in September, both of which are significant at the 95% confidence level. This idea of a delayed onset of the autumn season and thereby extension of the summer season has been noted before (Allen and Sheridan (2016), Easterling (2002), Park et al. 2018), most recently in Park et al. (2018). They noted that across all land masses in the Northern Hemisphere, the summer season has been getting longer due to</w:t>
      </w:r>
      <w:r w:rsidR="00E86FF5">
        <w:rPr>
          <w:rStyle w:val="normaltextrun"/>
          <w:color w:val="00000A"/>
        </w:rPr>
        <w:t xml:space="preserve"> both</w:t>
      </w:r>
      <w:r w:rsidR="00C47277">
        <w:rPr>
          <w:rStyle w:val="normaltextrun"/>
          <w:color w:val="00000A"/>
        </w:rPr>
        <w:t xml:space="preserve"> an earlier onset and longer duration</w:t>
      </w:r>
      <w:r w:rsidR="007809BD">
        <w:rPr>
          <w:rStyle w:val="normaltextrun"/>
          <w:color w:val="00000A"/>
        </w:rPr>
        <w:t xml:space="preserve">, which is consistent with the results here.  </w:t>
      </w:r>
      <w:r w:rsidR="00E86FF5">
        <w:rPr>
          <w:rStyle w:val="normaltextrun"/>
          <w:color w:val="00000A"/>
        </w:rPr>
        <w:t>A few</w:t>
      </w:r>
      <w:r w:rsidR="007809BD">
        <w:rPr>
          <w:rStyle w:val="normaltextrun"/>
          <w:color w:val="00000A"/>
        </w:rPr>
        <w:t xml:space="preserve"> outstanding questions remain, including whether the circulation patterns themselves change substantial</w:t>
      </w:r>
      <w:r w:rsidR="00E86FF5">
        <w:rPr>
          <w:rStyle w:val="normaltextrun"/>
          <w:color w:val="00000A"/>
        </w:rPr>
        <w:t>ly</w:t>
      </w:r>
      <w:r w:rsidR="007809BD">
        <w:rPr>
          <w:rStyle w:val="normaltextrun"/>
          <w:color w:val="00000A"/>
        </w:rPr>
        <w:t xml:space="preserve"> over time and how the observed regional temperature trends are apportioned between WTs.  The planned extension of ERA5 back to 1950 will also allow</w:t>
      </w:r>
      <w:r w:rsidR="00E86FF5">
        <w:rPr>
          <w:rStyle w:val="normaltextrun"/>
          <w:color w:val="00000A"/>
        </w:rPr>
        <w:t xml:space="preserve"> for</w:t>
      </w:r>
      <w:r w:rsidR="007809BD">
        <w:rPr>
          <w:rStyle w:val="normaltextrun"/>
          <w:color w:val="00000A"/>
        </w:rPr>
        <w:t xml:space="preserve"> an examination of changes over </w:t>
      </w:r>
      <w:r w:rsidR="00E86FF5">
        <w:rPr>
          <w:rStyle w:val="normaltextrun"/>
          <w:color w:val="00000A"/>
        </w:rPr>
        <w:t xml:space="preserve">a </w:t>
      </w:r>
      <w:r w:rsidR="007809BD">
        <w:rPr>
          <w:rStyle w:val="normaltextrun"/>
          <w:color w:val="00000A"/>
        </w:rPr>
        <w:t xml:space="preserve">longer </w:t>
      </w:r>
      <w:del w:id="664" w:author="Coe, David W" w:date="2020-12-04T00:25:00Z">
        <w:r w:rsidR="007809BD" w:rsidDel="00C764AD">
          <w:rPr>
            <w:rStyle w:val="normaltextrun"/>
            <w:color w:val="00000A"/>
          </w:rPr>
          <w:delText>period of time</w:delText>
        </w:r>
      </w:del>
      <w:ins w:id="665" w:author="Coe, David W" w:date="2020-12-04T00:25:00Z">
        <w:r w:rsidR="00C764AD">
          <w:rPr>
            <w:rStyle w:val="normaltextrun"/>
            <w:color w:val="00000A"/>
          </w:rPr>
          <w:t>period</w:t>
        </w:r>
      </w:ins>
      <w:r w:rsidR="007809BD">
        <w:rPr>
          <w:rStyle w:val="normaltextrun"/>
          <w:color w:val="00000A"/>
        </w:rPr>
        <w:t xml:space="preserve">.  We plan to address these questions for the autumn season in future work, as well as extend our analysis to include both summer and winter, to </w:t>
      </w:r>
      <w:del w:id="666" w:author="Coe, David W" w:date="2020-12-04T00:25:00Z">
        <w:r w:rsidR="007809BD" w:rsidDel="00C764AD">
          <w:rPr>
            <w:rStyle w:val="normaltextrun"/>
            <w:color w:val="00000A"/>
          </w:rPr>
          <w:delText>more broadly capture the reflection of seasonal evolution</w:delText>
        </w:r>
      </w:del>
      <w:ins w:id="667" w:author="Coe, David W" w:date="2020-12-04T00:25:00Z">
        <w:r w:rsidR="00C764AD">
          <w:rPr>
            <w:rStyle w:val="normaltextrun"/>
            <w:color w:val="00000A"/>
          </w:rPr>
          <w:t>capture the reflection of seasonal evolution more broadly</w:t>
        </w:r>
      </w:ins>
      <w:r w:rsidR="007809BD">
        <w:rPr>
          <w:rStyle w:val="normaltextrun"/>
          <w:color w:val="00000A"/>
        </w:rPr>
        <w:t xml:space="preserve"> in daily circulation.</w:t>
      </w:r>
      <w:r w:rsidR="00C47277">
        <w:rPr>
          <w:rStyle w:val="normaltextrun"/>
          <w:color w:val="00000A"/>
        </w:rPr>
        <w:t xml:space="preserve"> </w:t>
      </w:r>
    </w:p>
    <w:p w14:paraId="2658B935" w14:textId="77777777" w:rsidR="009D5063" w:rsidRDefault="009D5063" w:rsidP="006C07ED">
      <w:pPr>
        <w:pStyle w:val="paragraph"/>
        <w:spacing w:after="0" w:afterAutospacing="0" w:line="480" w:lineRule="auto"/>
        <w:contextualSpacing/>
        <w:mirrorIndents/>
        <w:jc w:val="both"/>
        <w:textAlignment w:val="baseline"/>
        <w:rPr>
          <w:rStyle w:val="eop"/>
          <w:color w:val="00000A"/>
        </w:rPr>
      </w:pPr>
    </w:p>
    <w:p w14:paraId="7803ECA2" w14:textId="77777777" w:rsidR="009D5063" w:rsidRDefault="009D5063" w:rsidP="006C07ED">
      <w:pPr>
        <w:pStyle w:val="paragraph"/>
        <w:spacing w:after="0" w:afterAutospacing="0" w:line="480" w:lineRule="auto"/>
        <w:contextualSpacing/>
        <w:mirrorIndents/>
        <w:jc w:val="both"/>
        <w:textAlignment w:val="baseline"/>
        <w:rPr>
          <w:rStyle w:val="eop"/>
          <w:b/>
          <w:bCs/>
          <w:color w:val="00000A"/>
        </w:rPr>
      </w:pPr>
      <w:r>
        <w:rPr>
          <w:rStyle w:val="eop"/>
          <w:b/>
          <w:bCs/>
          <w:color w:val="00000A"/>
        </w:rPr>
        <w:t>Data Availability Statement:</w:t>
      </w:r>
    </w:p>
    <w:p w14:paraId="1420D018" w14:textId="0E815C98" w:rsidR="00C47277" w:rsidRDefault="009D5063" w:rsidP="006C07ED">
      <w:pPr>
        <w:pStyle w:val="paragraph"/>
        <w:spacing w:after="0" w:afterAutospacing="0" w:line="480" w:lineRule="auto"/>
        <w:contextualSpacing/>
        <w:mirrorIndents/>
        <w:jc w:val="both"/>
        <w:textAlignment w:val="baseline"/>
        <w:rPr>
          <w:rStyle w:val="eop"/>
          <w:color w:val="00000A"/>
        </w:rPr>
      </w:pPr>
      <w:r>
        <w:t>Publicly available datasets were analyzed in this study. The ERA5 reanalysis data are available from the Copernicus data store at</w:t>
      </w:r>
      <w:r>
        <w:rPr>
          <w:rStyle w:val="eop"/>
          <w:color w:val="00000A"/>
        </w:rPr>
        <w:t xml:space="preserve">: </w:t>
      </w:r>
      <w:hyperlink r:id="rId10" w:anchor="!/dataset/reanalysis-era5-pressure-levels?tab=form" w:history="1">
        <w:r w:rsidRPr="00960166">
          <w:rPr>
            <w:rStyle w:val="Hyperlink"/>
          </w:rPr>
          <w:t>https://cds.climate.copernicus.eu/cdsapp#!/dataset/reanalysis-era5-pressure-levels?tab=form</w:t>
        </w:r>
      </w:hyperlink>
      <w:r>
        <w:rPr>
          <w:rStyle w:val="eop"/>
          <w:color w:val="00000A"/>
        </w:rPr>
        <w:t xml:space="preserve"> for pressure level data (500 hPa geopotential heights and 850 hPa u- and v- winds) and </w:t>
      </w:r>
      <w:hyperlink r:id="rId11" w:anchor="!/dataset/reanalysis-era5-single-levels?tab=form" w:history="1">
        <w:r w:rsidRPr="00960166">
          <w:rPr>
            <w:rStyle w:val="Hyperlink"/>
          </w:rPr>
          <w:t>https://cds.climate.copernicus.eu/cdsapp#!/dataset/reanalysis-era5-single-levels?tab=form</w:t>
        </w:r>
      </w:hyperlink>
      <w:r>
        <w:rPr>
          <w:rStyle w:val="eop"/>
          <w:color w:val="00000A"/>
        </w:rPr>
        <w:t xml:space="preserve"> for single level data (MSLP). </w:t>
      </w:r>
    </w:p>
    <w:p w14:paraId="3EF0D266" w14:textId="77777777" w:rsidR="009D5063" w:rsidRDefault="009D5063" w:rsidP="006C07ED">
      <w:pPr>
        <w:pStyle w:val="paragraph"/>
        <w:spacing w:after="0" w:afterAutospacing="0" w:line="480" w:lineRule="auto"/>
        <w:contextualSpacing/>
        <w:mirrorIndents/>
        <w:jc w:val="both"/>
        <w:textAlignment w:val="baseline"/>
        <w:rPr>
          <w:color w:val="00000A"/>
        </w:rPr>
      </w:pPr>
    </w:p>
    <w:p w14:paraId="49DBEF27"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color w:val="00000A"/>
        </w:rPr>
        <w:t>Acknowledgements</w:t>
      </w:r>
      <w:r>
        <w:rPr>
          <w:rStyle w:val="eop"/>
          <w:color w:val="00000A"/>
        </w:rPr>
        <w:t> </w:t>
      </w:r>
    </w:p>
    <w:p w14:paraId="1572921F" w14:textId="44EE793C"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This work was supported by NASA NESSF grant NNX15AN91H S03</w:t>
      </w:r>
      <w:r w:rsidR="00B00554">
        <w:rPr>
          <w:rStyle w:val="normaltextrun"/>
          <w:color w:val="00000A"/>
        </w:rPr>
        <w:t xml:space="preserve"> and NSF AGS-1623912, as</w:t>
      </w:r>
      <w:r>
        <w:rPr>
          <w:rStyle w:val="normaltextrun"/>
          <w:color w:val="00000A"/>
        </w:rPr>
        <w:t xml:space="preserve"> well as</w:t>
      </w:r>
      <w:r w:rsidR="00B00554">
        <w:rPr>
          <w:rStyle w:val="normaltextrun"/>
          <w:color w:val="00000A"/>
        </w:rPr>
        <w:t xml:space="preserve"> by</w:t>
      </w:r>
      <w:r>
        <w:rPr>
          <w:rStyle w:val="normaltextrun"/>
          <w:color w:val="00000A"/>
        </w:rPr>
        <w:t xml:space="preserve"> the use of EMCWF’s ERA5 data set</w:t>
      </w:r>
    </w:p>
    <w:p w14:paraId="675C78C4"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6191D84F"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5AFCF271" w14:textId="1E30EB35" w:rsidR="007F0626" w:rsidRDefault="00C47277" w:rsidP="00E86FF5">
      <w:pPr>
        <w:pStyle w:val="paragraph"/>
        <w:spacing w:after="0" w:afterAutospacing="0" w:line="480" w:lineRule="auto"/>
        <w:contextualSpacing/>
        <w:mirrorIndents/>
        <w:jc w:val="both"/>
        <w:textAlignment w:val="baseline"/>
        <w:rPr>
          <w:rStyle w:val="normaltextrun"/>
          <w:b/>
          <w:bCs/>
          <w:color w:val="00000A"/>
        </w:rPr>
      </w:pPr>
      <w:r>
        <w:rPr>
          <w:rStyle w:val="eop"/>
          <w:rFonts w:ascii="Calibri" w:hAnsi="Calibri" w:cs="Calibri"/>
          <w:color w:val="00000A"/>
          <w:sz w:val="22"/>
          <w:szCs w:val="22"/>
        </w:rPr>
        <w:t> </w:t>
      </w:r>
      <w:r w:rsidR="007F0626">
        <w:rPr>
          <w:rStyle w:val="normaltextrun"/>
          <w:b/>
          <w:bCs/>
          <w:color w:val="00000A"/>
        </w:rPr>
        <w:br w:type="page"/>
      </w:r>
    </w:p>
    <w:p w14:paraId="5F4AEDFC" w14:textId="2DBED6DE"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b/>
          <w:bCs/>
          <w:color w:val="00000A"/>
        </w:rPr>
        <w:lastRenderedPageBreak/>
        <w:t>References</w:t>
      </w:r>
      <w:r>
        <w:rPr>
          <w:rStyle w:val="eop"/>
          <w:color w:val="00000A"/>
        </w:rPr>
        <w:t> </w:t>
      </w:r>
    </w:p>
    <w:p w14:paraId="5898CEF6"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Agel, L., M. Barlow, F. Colby, H. Binder, J. L. Catto, A. </w:t>
      </w:r>
      <w:proofErr w:type="spellStart"/>
      <w:r>
        <w:rPr>
          <w:rStyle w:val="normaltextrun"/>
          <w:color w:val="00000A"/>
        </w:rPr>
        <w:t>Hoell</w:t>
      </w:r>
      <w:proofErr w:type="spellEnd"/>
      <w:r>
        <w:rPr>
          <w:rStyle w:val="normaltextrun"/>
          <w:color w:val="00000A"/>
        </w:rPr>
        <w:t>, and J. Cohen, 2018: Dynamical analysis of extreme precipitation in the US northeast based on large-scale meteorological patterns. Climate Dynamics.</w:t>
      </w:r>
      <w:r>
        <w:rPr>
          <w:rStyle w:val="eop"/>
          <w:color w:val="00000A"/>
        </w:rPr>
        <w:t> </w:t>
      </w:r>
    </w:p>
    <w:p w14:paraId="79489B37"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2C2FE473" w14:textId="77777777" w:rsidR="00A518DE" w:rsidRDefault="00C47277" w:rsidP="006C07ED">
      <w:pPr>
        <w:pStyle w:val="paragraph"/>
        <w:spacing w:after="0" w:afterAutospacing="0" w:line="480" w:lineRule="auto"/>
        <w:contextualSpacing/>
        <w:mirrorIndents/>
        <w:jc w:val="both"/>
        <w:textAlignment w:val="baseline"/>
        <w:rPr>
          <w:ins w:id="668" w:author="Coe, David W" w:date="2020-12-09T10:46:00Z"/>
          <w:rStyle w:val="normaltextrun"/>
          <w:color w:val="000000"/>
          <w:shd w:val="clear" w:color="auto" w:fill="FFFFFF"/>
        </w:rPr>
      </w:pPr>
      <w:r>
        <w:rPr>
          <w:rStyle w:val="normaltextrun"/>
          <w:color w:val="1C1D1E"/>
        </w:rPr>
        <w:t xml:space="preserve">Allen, M.J. and Sheridan, S.C., 2016: Evaluating changes in season length, onset, and end dates across the United States (1948–2012). Int. J. </w:t>
      </w:r>
      <w:proofErr w:type="spellStart"/>
      <w:r>
        <w:rPr>
          <w:rStyle w:val="spellingerror"/>
          <w:color w:val="1C1D1E"/>
        </w:rPr>
        <w:t>Climatol</w:t>
      </w:r>
      <w:proofErr w:type="spellEnd"/>
      <w:r>
        <w:rPr>
          <w:rStyle w:val="normaltextrun"/>
          <w:color w:val="1C1D1E"/>
        </w:rPr>
        <w:t xml:space="preserve">., 36: 1268-1277. </w:t>
      </w:r>
      <w:r>
        <w:rPr>
          <w:rStyle w:val="spellingerror"/>
          <w:color w:val="1C1D1E"/>
        </w:rPr>
        <w:t>doi</w:t>
      </w:r>
      <w:r>
        <w:rPr>
          <w:rStyle w:val="normaltextrun"/>
          <w:color w:val="1C1D1E"/>
        </w:rPr>
        <w:t>:</w:t>
      </w:r>
      <w:hyperlink r:id="rId12" w:tgtFrame="_blank" w:history="1">
        <w:r>
          <w:rPr>
            <w:rStyle w:val="normaltextrun"/>
            <w:color w:val="000000"/>
            <w:shd w:val="clear" w:color="auto" w:fill="FFFFFF"/>
          </w:rPr>
          <w:t>10.1002/joc.4422</w:t>
        </w:r>
      </w:hyperlink>
    </w:p>
    <w:p w14:paraId="38224970" w14:textId="77777777" w:rsidR="00A518DE" w:rsidRDefault="00A518DE" w:rsidP="006C07ED">
      <w:pPr>
        <w:pStyle w:val="paragraph"/>
        <w:spacing w:after="0" w:afterAutospacing="0" w:line="480" w:lineRule="auto"/>
        <w:contextualSpacing/>
        <w:mirrorIndents/>
        <w:jc w:val="both"/>
        <w:textAlignment w:val="baseline"/>
        <w:rPr>
          <w:ins w:id="669" w:author="Coe, David W" w:date="2020-12-09T10:46:00Z"/>
          <w:rStyle w:val="normaltextrun"/>
          <w:color w:val="000000"/>
          <w:shd w:val="clear" w:color="auto" w:fill="FFFFFF"/>
        </w:rPr>
      </w:pPr>
    </w:p>
    <w:p w14:paraId="717783BD" w14:textId="591EE781" w:rsidR="00C47277" w:rsidRDefault="00A518DE" w:rsidP="006C07ED">
      <w:pPr>
        <w:pStyle w:val="paragraph"/>
        <w:spacing w:after="0" w:afterAutospacing="0" w:line="480" w:lineRule="auto"/>
        <w:contextualSpacing/>
        <w:mirrorIndents/>
        <w:jc w:val="both"/>
        <w:textAlignment w:val="baseline"/>
        <w:rPr>
          <w:color w:val="00000A"/>
        </w:rPr>
      </w:pPr>
      <w:proofErr w:type="spellStart"/>
      <w:ins w:id="670" w:author="Coe, David W" w:date="2020-12-09T10:46:00Z">
        <w:r>
          <w:t>Ashouri</w:t>
        </w:r>
        <w:proofErr w:type="spellEnd"/>
        <w:r>
          <w:t xml:space="preserve">, H., K.-L. Hsu, S. </w:t>
        </w:r>
        <w:proofErr w:type="spellStart"/>
        <w:r>
          <w:t>Sorooshian</w:t>
        </w:r>
        <w:proofErr w:type="spellEnd"/>
        <w:r>
          <w:t xml:space="preserve">, D. K. Braithwaite, K. R. Knapp, L. D. Cecil, B. R. Nelson, and O. P. Prat, 2015: PERSIANN-CDR: Daily precipitation climate data record from </w:t>
        </w:r>
        <w:proofErr w:type="spellStart"/>
        <w:r>
          <w:t>multisatellite</w:t>
        </w:r>
        <w:proofErr w:type="spellEnd"/>
        <w:r>
          <w:t xml:space="preserve"> observations for hydrological and climate studies. Bull. Amer. Meteor. Soc., 96, 69-83, doi:10.1175/ BAMS-D-13-00068.1.</w:t>
        </w:r>
      </w:ins>
      <w:r w:rsidR="00C47277">
        <w:rPr>
          <w:rStyle w:val="eop"/>
          <w:rFonts w:ascii="Calibri" w:hAnsi="Calibri" w:cs="Calibri"/>
          <w:color w:val="00000A"/>
          <w:sz w:val="22"/>
          <w:szCs w:val="22"/>
        </w:rPr>
        <w:t> </w:t>
      </w:r>
    </w:p>
    <w:p w14:paraId="1105E61F"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2A59DB80"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Chen, Y, </w:t>
      </w:r>
      <w:proofErr w:type="spellStart"/>
      <w:r>
        <w:rPr>
          <w:rStyle w:val="spellingerror"/>
          <w:color w:val="00000A"/>
        </w:rPr>
        <w:t>Zhai</w:t>
      </w:r>
      <w:proofErr w:type="spellEnd"/>
      <w:r>
        <w:rPr>
          <w:rStyle w:val="normaltextrun"/>
          <w:color w:val="00000A"/>
        </w:rPr>
        <w:t xml:space="preserve">, P, Liao, Z, Li, L.,2019: Persistent precipitation extremes in the Yangtze River Valley prolonged by opportune configuration among atmospheric teleconnections. Q J R </w:t>
      </w:r>
      <w:proofErr w:type="spellStart"/>
      <w:r>
        <w:rPr>
          <w:rStyle w:val="spellingerror"/>
          <w:color w:val="00000A"/>
        </w:rPr>
        <w:t>Meteorol</w:t>
      </w:r>
      <w:proofErr w:type="spellEnd"/>
      <w:r>
        <w:rPr>
          <w:rStyle w:val="normaltextrun"/>
          <w:color w:val="00000A"/>
        </w:rPr>
        <w:t xml:space="preserve"> Soc, 145: 2603– 2626. https://doi.org/10.1002/qj.3581</w:t>
      </w:r>
      <w:r>
        <w:rPr>
          <w:rStyle w:val="eop"/>
          <w:color w:val="00000A"/>
        </w:rPr>
        <w:t> </w:t>
      </w:r>
    </w:p>
    <w:p w14:paraId="544685BB"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308534AC"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Coleman, J.S.M., and J.C. Rogers, 2007: A Synoptic Climatology of the Central United States and Associations with Pacific Teleconnection Pattern Frequency. J. Climate, 20, 3485-3497. </w:t>
      </w:r>
      <w:r>
        <w:rPr>
          <w:rStyle w:val="eop"/>
          <w:color w:val="00000A"/>
        </w:rPr>
        <w:t> </w:t>
      </w:r>
    </w:p>
    <w:p w14:paraId="014266E1"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6B7188A6"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Cooter, E., and S. </w:t>
      </w:r>
      <w:r>
        <w:rPr>
          <w:rStyle w:val="spellingerror"/>
          <w:color w:val="00000A"/>
        </w:rPr>
        <w:t>LeDuc</w:t>
      </w:r>
      <w:r>
        <w:rPr>
          <w:rStyle w:val="normaltextrun"/>
          <w:color w:val="00000A"/>
        </w:rPr>
        <w:t>, 1995: Recent frost date trends in the northeastern United States. Int. J.</w:t>
      </w:r>
      <w:r>
        <w:rPr>
          <w:rStyle w:val="eop"/>
          <w:color w:val="00000A"/>
        </w:rPr>
        <w:t> </w:t>
      </w:r>
    </w:p>
    <w:p w14:paraId="7D942A02" w14:textId="77777777" w:rsidR="00C47277" w:rsidRDefault="00C47277" w:rsidP="006C07ED">
      <w:pPr>
        <w:pStyle w:val="paragraph"/>
        <w:spacing w:after="0" w:afterAutospacing="0" w:line="480" w:lineRule="auto"/>
        <w:contextualSpacing/>
        <w:mirrorIndents/>
        <w:jc w:val="both"/>
        <w:textAlignment w:val="baseline"/>
        <w:rPr>
          <w:color w:val="00000A"/>
        </w:rPr>
      </w:pPr>
      <w:proofErr w:type="spellStart"/>
      <w:r>
        <w:rPr>
          <w:rStyle w:val="spellingerror"/>
          <w:color w:val="00000A"/>
        </w:rPr>
        <w:t>Climatol</w:t>
      </w:r>
      <w:proofErr w:type="spellEnd"/>
      <w:r>
        <w:rPr>
          <w:rStyle w:val="normaltextrun"/>
          <w:color w:val="00000A"/>
        </w:rPr>
        <w:t>., 15, 65-75. </w:t>
      </w:r>
      <w:r>
        <w:rPr>
          <w:rStyle w:val="eop"/>
          <w:color w:val="00000A"/>
        </w:rPr>
        <w:t> </w:t>
      </w:r>
    </w:p>
    <w:p w14:paraId="381C9513"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3B8FC79B"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spellingerror"/>
          <w:color w:val="00000A"/>
        </w:rPr>
        <w:lastRenderedPageBreak/>
        <w:t>Diday</w:t>
      </w:r>
      <w:r>
        <w:rPr>
          <w:rStyle w:val="normaltextrun"/>
          <w:color w:val="00000A"/>
        </w:rPr>
        <w:t>, E., and J. J. Simon, 1976: Clustering analysis. Digital pattern recognition, K. S. Fu, Ed., Springer, 47–94. </w:t>
      </w:r>
      <w:r>
        <w:rPr>
          <w:rStyle w:val="eop"/>
          <w:color w:val="00000A"/>
        </w:rPr>
        <w:t> </w:t>
      </w:r>
    </w:p>
    <w:p w14:paraId="15E946A6"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314810C4" w14:textId="62314501" w:rsidR="00C47277" w:rsidRDefault="00C47277" w:rsidP="006C07ED">
      <w:pPr>
        <w:pStyle w:val="paragraph"/>
        <w:spacing w:after="0" w:afterAutospacing="0" w:line="480" w:lineRule="auto"/>
        <w:contextualSpacing/>
        <w:mirrorIndents/>
        <w:jc w:val="both"/>
        <w:textAlignment w:val="baseline"/>
        <w:rPr>
          <w:rStyle w:val="eop"/>
          <w:color w:val="00000A"/>
        </w:rPr>
      </w:pPr>
      <w:r>
        <w:rPr>
          <w:rStyle w:val="normaltextrun"/>
          <w:color w:val="000000"/>
        </w:rPr>
        <w:t xml:space="preserve">Easterling, D.R., 2002: Recent changes in frost days and the frost-free season in the United States. </w:t>
      </w:r>
      <w:r>
        <w:rPr>
          <w:rStyle w:val="normaltextrun"/>
          <w:i/>
          <w:iCs/>
          <w:color w:val="000000"/>
        </w:rPr>
        <w:t>Bull. Amer. Meteor. Soc.,</w:t>
      </w:r>
      <w:r>
        <w:rPr>
          <w:rStyle w:val="normaltextrun"/>
          <w:color w:val="000000"/>
        </w:rPr>
        <w:t> </w:t>
      </w:r>
      <w:r>
        <w:rPr>
          <w:rStyle w:val="normaltextrun"/>
          <w:b/>
          <w:bCs/>
          <w:color w:val="000000"/>
        </w:rPr>
        <w:t>83</w:t>
      </w:r>
      <w:r>
        <w:rPr>
          <w:rStyle w:val="normaltextrun"/>
          <w:color w:val="000000"/>
        </w:rPr>
        <w:t>, 1327–</w:t>
      </w:r>
      <w:proofErr w:type="gramStart"/>
      <w:r>
        <w:rPr>
          <w:rStyle w:val="contextualspellingandgrammarerror"/>
          <w:color w:val="000000"/>
        </w:rPr>
        <w:t>1332,doi</w:t>
      </w:r>
      <w:proofErr w:type="gramEnd"/>
      <w:r>
        <w:rPr>
          <w:rStyle w:val="normaltextrun"/>
          <w:color w:val="000000"/>
        </w:rPr>
        <w:t>:10.1175/1520-0477-83.9.1327 </w:t>
      </w:r>
      <w:r>
        <w:rPr>
          <w:rStyle w:val="eop"/>
          <w:color w:val="00000A"/>
        </w:rPr>
        <w:t> </w:t>
      </w:r>
    </w:p>
    <w:p w14:paraId="17311806" w14:textId="7417B36E" w:rsidR="008F35B9" w:rsidRDefault="008F35B9" w:rsidP="006C07ED">
      <w:pPr>
        <w:pStyle w:val="paragraph"/>
        <w:spacing w:after="0" w:afterAutospacing="0" w:line="480" w:lineRule="auto"/>
        <w:contextualSpacing/>
        <w:mirrorIndents/>
        <w:jc w:val="both"/>
        <w:textAlignment w:val="baseline"/>
        <w:rPr>
          <w:rStyle w:val="eop"/>
          <w:color w:val="00000A"/>
        </w:rPr>
      </w:pPr>
    </w:p>
    <w:p w14:paraId="34B80D77" w14:textId="4A5F6DA5" w:rsidR="00C47277" w:rsidRDefault="008F35B9" w:rsidP="00E86FF5">
      <w:pPr>
        <w:spacing w:line="480" w:lineRule="auto"/>
      </w:pPr>
      <w:r w:rsidRPr="00E86FF5">
        <w:rPr>
          <w:rFonts w:ascii="Times New Roman" w:hAnsi="Times New Roman" w:cs="Times New Roman"/>
          <w:sz w:val="24"/>
          <w:szCs w:val="24"/>
        </w:rPr>
        <w:t>El-Kadi, </w:t>
      </w:r>
      <w:r w:rsidRPr="00E86FF5">
        <w:rPr>
          <w:sz w:val="24"/>
          <w:szCs w:val="24"/>
        </w:rPr>
        <w:t xml:space="preserve">A. K. A., </w:t>
      </w:r>
      <w:r w:rsidRPr="00E86FF5">
        <w:rPr>
          <w:rFonts w:ascii="Times New Roman" w:hAnsi="Times New Roman" w:cs="Times New Roman"/>
          <w:sz w:val="24"/>
          <w:szCs w:val="24"/>
        </w:rPr>
        <w:t xml:space="preserve">and P.A. Smithson, 1992: Atmospheric classifications and synoptic climatology. </w:t>
      </w:r>
      <w:r w:rsidRPr="00E86FF5">
        <w:rPr>
          <w:rFonts w:ascii="Times New Roman" w:hAnsi="Times New Roman" w:cs="Times New Roman"/>
          <w:i/>
          <w:iCs/>
          <w:sz w:val="24"/>
          <w:szCs w:val="24"/>
        </w:rPr>
        <w:t>Prog. Phys. Geo.,</w:t>
      </w:r>
      <w:r w:rsidRPr="00E86FF5">
        <w:rPr>
          <w:rFonts w:ascii="Times New Roman" w:hAnsi="Times New Roman" w:cs="Times New Roman"/>
          <w:sz w:val="24"/>
          <w:szCs w:val="24"/>
        </w:rPr>
        <w:t> </w:t>
      </w:r>
      <w:r w:rsidRPr="00E86FF5">
        <w:rPr>
          <w:rFonts w:ascii="Times New Roman" w:hAnsi="Times New Roman" w:cs="Times New Roman"/>
          <w:b/>
          <w:bCs/>
          <w:sz w:val="24"/>
          <w:szCs w:val="24"/>
        </w:rPr>
        <w:t>16</w:t>
      </w:r>
      <w:r w:rsidRPr="00E86FF5">
        <w:rPr>
          <w:rFonts w:ascii="Times New Roman" w:hAnsi="Times New Roman" w:cs="Times New Roman"/>
          <w:sz w:val="24"/>
          <w:szCs w:val="24"/>
        </w:rPr>
        <w:t>, 432-455.</w:t>
      </w:r>
    </w:p>
    <w:p w14:paraId="13E9550A" w14:textId="052071CE"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0"/>
        </w:rPr>
        <w:t xml:space="preserve">European Centre for Medium-Range Weather Forecasts, 2017: ERA5 Reanalysis. Research Data Archive at the National Center for Atmospheric Research, Computational and Information Systems Laboratory, Boulder, CO. [Available online at https://doi.org/10.5065/D6X34W69.] </w:t>
      </w:r>
    </w:p>
    <w:p w14:paraId="79702D0E"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5F7D7CC7"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Fleming, E.L., G. Lim, and J.M. Wallace, 1987: Differences between the Spring and Autumn Circulation of the Northern Hemisphere. J. Atmos. Sci., 44, 1266–1286, doi:10.1175/1520-0469</w:t>
      </w:r>
      <w:r>
        <w:rPr>
          <w:rStyle w:val="eop"/>
          <w:color w:val="00000A"/>
        </w:rPr>
        <w:t> </w:t>
      </w:r>
    </w:p>
    <w:p w14:paraId="6C28C086"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726EB389" w14:textId="5C7D8F82" w:rsidR="00C47277" w:rsidRDefault="00C47277" w:rsidP="006C07ED">
      <w:pPr>
        <w:pStyle w:val="paragraph"/>
        <w:spacing w:after="0" w:afterAutospacing="0" w:line="480" w:lineRule="auto"/>
        <w:contextualSpacing/>
        <w:mirrorIndents/>
        <w:jc w:val="both"/>
        <w:textAlignment w:val="baseline"/>
        <w:rPr>
          <w:ins w:id="671" w:author="Coe, David W" w:date="2020-12-09T11:32:00Z"/>
          <w:rStyle w:val="eop"/>
          <w:color w:val="00000A"/>
        </w:rPr>
      </w:pPr>
      <w:r>
        <w:rPr>
          <w:rStyle w:val="normaltextrun"/>
          <w:color w:val="00000A"/>
        </w:rPr>
        <w:t>Ghil, M., and A. W. Robertson, 2002: “Waves” vs. “particles” in the atmosphere’s phase space: A pathway to long-range forecasting? Proc. Natl. Acad. Sci. USA, 99, 2493–2500, doi:10.1073/pnas.012580899</w:t>
      </w:r>
      <w:r>
        <w:rPr>
          <w:rStyle w:val="eop"/>
          <w:color w:val="00000A"/>
        </w:rPr>
        <w:t> </w:t>
      </w:r>
    </w:p>
    <w:p w14:paraId="57F767D6" w14:textId="5009C627" w:rsidR="00BF0781" w:rsidRDefault="00BF0781" w:rsidP="006C07ED">
      <w:pPr>
        <w:pStyle w:val="paragraph"/>
        <w:spacing w:after="0" w:afterAutospacing="0" w:line="480" w:lineRule="auto"/>
        <w:contextualSpacing/>
        <w:mirrorIndents/>
        <w:jc w:val="both"/>
        <w:textAlignment w:val="baseline"/>
        <w:rPr>
          <w:ins w:id="672" w:author="Coe, David W" w:date="2020-12-09T11:32:00Z"/>
          <w:rStyle w:val="eop"/>
          <w:color w:val="00000A"/>
        </w:rPr>
      </w:pPr>
    </w:p>
    <w:p w14:paraId="2203B4B0" w14:textId="11FB30B5" w:rsidR="00BF0781" w:rsidRDefault="00BF0781" w:rsidP="006C07ED">
      <w:pPr>
        <w:pStyle w:val="paragraph"/>
        <w:spacing w:after="0" w:afterAutospacing="0" w:line="480" w:lineRule="auto"/>
        <w:contextualSpacing/>
        <w:mirrorIndents/>
        <w:jc w:val="both"/>
        <w:textAlignment w:val="baseline"/>
        <w:rPr>
          <w:rStyle w:val="eop"/>
          <w:color w:val="00000A"/>
        </w:rPr>
      </w:pPr>
      <w:ins w:id="673" w:author="Coe, David W" w:date="2020-12-09T11:32:00Z">
        <w:r>
          <w:rPr>
            <w:rStyle w:val="author"/>
          </w:rPr>
          <w:t>Gong, D.‐Y.</w:t>
        </w:r>
        <w:r>
          <w:t xml:space="preserve">, and </w:t>
        </w:r>
        <w:r>
          <w:rPr>
            <w:rStyle w:val="author"/>
          </w:rPr>
          <w:t>C.‐H. Ho</w:t>
        </w:r>
        <w:r>
          <w:t xml:space="preserve"> (</w:t>
        </w:r>
        <w:r>
          <w:rPr>
            <w:rStyle w:val="pubyear"/>
          </w:rPr>
          <w:t>2003</w:t>
        </w:r>
        <w:r>
          <w:t xml:space="preserve">), </w:t>
        </w:r>
        <w:r>
          <w:rPr>
            <w:rStyle w:val="articletitle"/>
          </w:rPr>
          <w:t>Arctic oscillation signals in the East Asian summer monsoon</w:t>
        </w:r>
        <w:r>
          <w:t xml:space="preserve">, </w:t>
        </w:r>
        <w:r>
          <w:rPr>
            <w:i/>
            <w:iCs/>
          </w:rPr>
          <w:t xml:space="preserve">J. </w:t>
        </w:r>
        <w:proofErr w:type="spellStart"/>
        <w:r>
          <w:rPr>
            <w:i/>
            <w:iCs/>
          </w:rPr>
          <w:t>Geophys</w:t>
        </w:r>
        <w:proofErr w:type="spellEnd"/>
        <w:r>
          <w:rPr>
            <w:i/>
            <w:iCs/>
          </w:rPr>
          <w:t>. Res.</w:t>
        </w:r>
        <w:r>
          <w:t xml:space="preserve">, </w:t>
        </w:r>
        <w:r>
          <w:rPr>
            <w:rStyle w:val="vol"/>
          </w:rPr>
          <w:t>108</w:t>
        </w:r>
        <w:r>
          <w:t>(</w:t>
        </w:r>
        <w:r>
          <w:rPr>
            <w:rStyle w:val="citedissue"/>
          </w:rPr>
          <w:t>D2</w:t>
        </w:r>
        <w:r>
          <w:t>), 4066, doi:</w:t>
        </w:r>
        <w:r>
          <w:fldChar w:fldCharType="begin"/>
        </w:r>
        <w:r>
          <w:instrText xml:space="preserve"> HYPERLINK "https://doi.org/10.1029/2002JD002193" \o "Link to external resource: 10.1029/2002JD002193" \t "_blank" </w:instrText>
        </w:r>
        <w:r>
          <w:fldChar w:fldCharType="separate"/>
        </w:r>
        <w:r>
          <w:rPr>
            <w:rStyle w:val="Hyperlink"/>
          </w:rPr>
          <w:t>10.1029/2002JD002193</w:t>
        </w:r>
        <w:r>
          <w:fldChar w:fldCharType="end"/>
        </w:r>
        <w:r>
          <w:t>.</w:t>
        </w:r>
      </w:ins>
    </w:p>
    <w:p w14:paraId="44884330" w14:textId="69723D5B" w:rsidR="008F35B9" w:rsidRDefault="008F35B9" w:rsidP="00A27697">
      <w:pPr>
        <w:pStyle w:val="paragraph"/>
        <w:spacing w:after="0" w:afterAutospacing="0" w:line="480" w:lineRule="auto"/>
        <w:contextualSpacing/>
        <w:mirrorIndents/>
        <w:jc w:val="both"/>
        <w:textAlignment w:val="baseline"/>
        <w:rPr>
          <w:ins w:id="674" w:author="Coe, David W" w:date="2020-12-09T11:30:00Z"/>
          <w:rStyle w:val="eop"/>
          <w:color w:val="00000A"/>
        </w:rPr>
      </w:pPr>
    </w:p>
    <w:p w14:paraId="3C54F016" w14:textId="476CF1BD" w:rsidR="00BF0781" w:rsidRDefault="00BF0781" w:rsidP="00A27697">
      <w:pPr>
        <w:pStyle w:val="paragraph"/>
        <w:spacing w:after="0" w:afterAutospacing="0" w:line="480" w:lineRule="auto"/>
        <w:contextualSpacing/>
        <w:mirrorIndents/>
        <w:jc w:val="both"/>
        <w:textAlignment w:val="baseline"/>
        <w:rPr>
          <w:ins w:id="675" w:author="Coe, David W" w:date="2020-12-09T11:33:00Z"/>
        </w:rPr>
      </w:pPr>
      <w:ins w:id="676" w:author="Coe, David W" w:date="2020-12-09T11:33:00Z">
        <w:r>
          <w:rPr>
            <w:rStyle w:val="author"/>
          </w:rPr>
          <w:lastRenderedPageBreak/>
          <w:t>Hu, Q.</w:t>
        </w:r>
        <w:r>
          <w:t xml:space="preserve">, and </w:t>
        </w:r>
        <w:r>
          <w:rPr>
            <w:rStyle w:val="author"/>
          </w:rPr>
          <w:t>Feng, S.</w:t>
        </w:r>
        <w:r>
          <w:t xml:space="preserve"> (</w:t>
        </w:r>
        <w:r>
          <w:rPr>
            <w:rStyle w:val="pubyear"/>
          </w:rPr>
          <w:t>2010</w:t>
        </w:r>
        <w:r>
          <w:t xml:space="preserve">), </w:t>
        </w:r>
        <w:r>
          <w:rPr>
            <w:rStyle w:val="articletitle"/>
          </w:rPr>
          <w:t>Influence of the Arctic oscillation on central United States summer rainfall</w:t>
        </w:r>
        <w:r>
          <w:t xml:space="preserve">, </w:t>
        </w:r>
        <w:r>
          <w:rPr>
            <w:i/>
            <w:iCs/>
          </w:rPr>
          <w:t xml:space="preserve">J. </w:t>
        </w:r>
        <w:proofErr w:type="spellStart"/>
        <w:r>
          <w:rPr>
            <w:i/>
            <w:iCs/>
          </w:rPr>
          <w:t>Geophys</w:t>
        </w:r>
        <w:proofErr w:type="spellEnd"/>
        <w:r>
          <w:rPr>
            <w:i/>
            <w:iCs/>
          </w:rPr>
          <w:t>. Res.</w:t>
        </w:r>
        <w:r>
          <w:t xml:space="preserve">, </w:t>
        </w:r>
        <w:r>
          <w:rPr>
            <w:rStyle w:val="vol"/>
          </w:rPr>
          <w:t>115</w:t>
        </w:r>
        <w:r>
          <w:t>, D01102, doi:</w:t>
        </w:r>
        <w:r>
          <w:fldChar w:fldCharType="begin"/>
        </w:r>
        <w:r>
          <w:instrText xml:space="preserve"> HYPERLINK "https://doi.org/10.1029/2009JD011805" \o "Link to external resource: 10.1029/2009JD011805" \t "_blank" </w:instrText>
        </w:r>
        <w:r>
          <w:fldChar w:fldCharType="separate"/>
        </w:r>
        <w:r>
          <w:rPr>
            <w:rStyle w:val="Hyperlink"/>
          </w:rPr>
          <w:t>10.1029/2009JD011805</w:t>
        </w:r>
        <w:r>
          <w:fldChar w:fldCharType="end"/>
        </w:r>
        <w:r>
          <w:t>.</w:t>
        </w:r>
      </w:ins>
    </w:p>
    <w:p w14:paraId="3982C4D0" w14:textId="77777777" w:rsidR="00BF0781" w:rsidRPr="00A27697" w:rsidRDefault="00BF0781" w:rsidP="00A27697">
      <w:pPr>
        <w:pStyle w:val="paragraph"/>
        <w:spacing w:after="0" w:afterAutospacing="0" w:line="480" w:lineRule="auto"/>
        <w:contextualSpacing/>
        <w:mirrorIndents/>
        <w:jc w:val="both"/>
        <w:textAlignment w:val="baseline"/>
        <w:rPr>
          <w:rStyle w:val="eop"/>
          <w:color w:val="00000A"/>
        </w:rPr>
      </w:pPr>
    </w:p>
    <w:p w14:paraId="1BEA8D7A" w14:textId="376D61CD" w:rsidR="00C47277" w:rsidRPr="00E86FF5" w:rsidRDefault="008F35B9" w:rsidP="00E86FF5">
      <w:pPr>
        <w:spacing w:line="480" w:lineRule="auto"/>
      </w:pPr>
      <w:r w:rsidRPr="00E86FF5">
        <w:rPr>
          <w:rFonts w:ascii="Times New Roman" w:hAnsi="Times New Roman" w:cs="Times New Roman"/>
          <w:sz w:val="24"/>
          <w:szCs w:val="24"/>
        </w:rPr>
        <w:t>Huth, R., C. Beck, A. Philipp, M. Demuzere, Z. Ustrnul, M. Cahynová, J. Kyselý, and O. E. </w:t>
      </w:r>
      <w:proofErr w:type="spellStart"/>
      <w:r w:rsidRPr="00E86FF5">
        <w:rPr>
          <w:rFonts w:ascii="Times New Roman" w:hAnsi="Times New Roman" w:cs="Times New Roman"/>
          <w:sz w:val="24"/>
          <w:szCs w:val="24"/>
        </w:rPr>
        <w:t>Tveito</w:t>
      </w:r>
      <w:proofErr w:type="spellEnd"/>
      <w:r w:rsidRPr="00E86FF5">
        <w:rPr>
          <w:rFonts w:ascii="Times New Roman" w:hAnsi="Times New Roman" w:cs="Times New Roman"/>
          <w:sz w:val="24"/>
          <w:szCs w:val="24"/>
        </w:rPr>
        <w:t xml:space="preserve">, 2008: Classification of atmospheric circulation patterns – recent advances and applications. </w:t>
      </w:r>
      <w:r w:rsidRPr="00E86FF5">
        <w:rPr>
          <w:rFonts w:ascii="Times New Roman" w:hAnsi="Times New Roman" w:cs="Times New Roman"/>
          <w:i/>
          <w:iCs/>
          <w:sz w:val="24"/>
          <w:szCs w:val="24"/>
        </w:rPr>
        <w:t>Ann. New York Acad. Sci.,</w:t>
      </w:r>
      <w:r w:rsidRPr="00E86FF5">
        <w:rPr>
          <w:rFonts w:ascii="Times New Roman" w:hAnsi="Times New Roman" w:cs="Times New Roman"/>
          <w:sz w:val="24"/>
          <w:szCs w:val="24"/>
        </w:rPr>
        <w:t xml:space="preserve"> </w:t>
      </w:r>
      <w:r w:rsidRPr="00E86FF5">
        <w:rPr>
          <w:rFonts w:ascii="Times New Roman" w:hAnsi="Times New Roman" w:cs="Times New Roman"/>
          <w:b/>
          <w:bCs/>
          <w:sz w:val="24"/>
          <w:szCs w:val="24"/>
        </w:rPr>
        <w:t>1146,</w:t>
      </w:r>
      <w:r w:rsidRPr="00E86FF5">
        <w:rPr>
          <w:rFonts w:ascii="Times New Roman" w:hAnsi="Times New Roman" w:cs="Times New Roman"/>
          <w:sz w:val="24"/>
          <w:szCs w:val="24"/>
        </w:rPr>
        <w:t xml:space="preserve"> 105-152.</w:t>
      </w:r>
    </w:p>
    <w:p w14:paraId="10423ACB"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Lana, X., and G. Fernandez-Mills, 1994: Minimum sample size for synoptic weather type classification. Application to winter period data recorded on the Catalan coast (north-east Spain). Int. J. </w:t>
      </w:r>
      <w:proofErr w:type="spellStart"/>
      <w:r>
        <w:rPr>
          <w:rStyle w:val="spellingerror"/>
          <w:color w:val="00000A"/>
        </w:rPr>
        <w:t>Climatol</w:t>
      </w:r>
      <w:proofErr w:type="spellEnd"/>
      <w:r>
        <w:rPr>
          <w:rStyle w:val="normaltextrun"/>
          <w:color w:val="00000A"/>
        </w:rPr>
        <w:t>., 14, 1051–1060, doi:10.1002/joc.3370140909.</w:t>
      </w:r>
      <w:r>
        <w:rPr>
          <w:rStyle w:val="eop"/>
          <w:color w:val="00000A"/>
        </w:rPr>
        <w:t> </w:t>
      </w:r>
    </w:p>
    <w:p w14:paraId="57D63D6F"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50FFB44C" w14:textId="77777777" w:rsidR="00C47277" w:rsidRDefault="00C47277" w:rsidP="006C07ED">
      <w:pPr>
        <w:pStyle w:val="paragraph"/>
        <w:spacing w:after="0" w:afterAutospacing="0" w:line="480" w:lineRule="auto"/>
        <w:contextualSpacing/>
        <w:mirrorIndents/>
        <w:jc w:val="both"/>
        <w:textAlignment w:val="baseline"/>
        <w:rPr>
          <w:color w:val="00000A"/>
        </w:rPr>
      </w:pPr>
      <w:proofErr w:type="spellStart"/>
      <w:r>
        <w:rPr>
          <w:rStyle w:val="spellingerror"/>
          <w:color w:val="00000A"/>
        </w:rPr>
        <w:t>Legras</w:t>
      </w:r>
      <w:proofErr w:type="spellEnd"/>
      <w:r>
        <w:rPr>
          <w:rStyle w:val="normaltextrun"/>
          <w:color w:val="00000A"/>
        </w:rPr>
        <w:t xml:space="preserve">, B., T. </w:t>
      </w:r>
      <w:proofErr w:type="spellStart"/>
      <w:r>
        <w:rPr>
          <w:rStyle w:val="spellingerror"/>
          <w:color w:val="00000A"/>
        </w:rPr>
        <w:t>Desponts</w:t>
      </w:r>
      <w:proofErr w:type="spellEnd"/>
      <w:r>
        <w:rPr>
          <w:rStyle w:val="normaltextrun"/>
          <w:color w:val="00000A"/>
        </w:rPr>
        <w:t xml:space="preserve">, and B. </w:t>
      </w:r>
      <w:proofErr w:type="spellStart"/>
      <w:r>
        <w:rPr>
          <w:rStyle w:val="normaltextrun"/>
          <w:color w:val="00000A"/>
        </w:rPr>
        <w:t>Piguet</w:t>
      </w:r>
      <w:proofErr w:type="spellEnd"/>
      <w:r>
        <w:rPr>
          <w:rStyle w:val="normaltextrun"/>
          <w:color w:val="00000A"/>
        </w:rPr>
        <w:t xml:space="preserve">, 1987: Cluster analysis and weather regimes. Proc. Workshop on the Nature and Prediction of Extratropical Weather Systems. Vol. 2, Reading, </w:t>
      </w:r>
      <w:proofErr w:type="spellStart"/>
      <w:r>
        <w:rPr>
          <w:rStyle w:val="spellingerror"/>
          <w:color w:val="00000A"/>
        </w:rPr>
        <w:t>Shinfield</w:t>
      </w:r>
      <w:proofErr w:type="spellEnd"/>
      <w:r>
        <w:rPr>
          <w:rStyle w:val="normaltextrun"/>
          <w:color w:val="00000A"/>
        </w:rPr>
        <w:t xml:space="preserve"> Park, UK, ECMWF, 123-149.</w:t>
      </w:r>
      <w:r>
        <w:rPr>
          <w:rStyle w:val="eop"/>
          <w:color w:val="00000A"/>
        </w:rPr>
        <w:t> </w:t>
      </w:r>
    </w:p>
    <w:p w14:paraId="7CB4B3CD"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3B62CAC4"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w:t>
      </w:r>
      <w:proofErr w:type="spellStart"/>
      <w:r>
        <w:rPr>
          <w:rStyle w:val="spellingerror"/>
          <w:color w:val="00000A"/>
        </w:rPr>
        <w:t>Meseguer</w:t>
      </w:r>
      <w:proofErr w:type="spellEnd"/>
      <w:r>
        <w:rPr>
          <w:rStyle w:val="normaltextrun"/>
          <w:color w:val="00000A"/>
        </w:rPr>
        <w:t xml:space="preserve">-Ruiz Oliver, </w:t>
      </w:r>
      <w:proofErr w:type="spellStart"/>
      <w:r>
        <w:rPr>
          <w:rStyle w:val="normaltextrun"/>
          <w:color w:val="00000A"/>
        </w:rPr>
        <w:t>Cortesi</w:t>
      </w:r>
      <w:proofErr w:type="spellEnd"/>
      <w:r>
        <w:rPr>
          <w:rStyle w:val="normaltextrun"/>
          <w:color w:val="00000A"/>
        </w:rPr>
        <w:t xml:space="preserve"> Nicola, </w:t>
      </w:r>
      <w:proofErr w:type="spellStart"/>
      <w:r>
        <w:rPr>
          <w:rStyle w:val="normaltextrun"/>
          <w:color w:val="00000A"/>
        </w:rPr>
        <w:t>Guijarro</w:t>
      </w:r>
      <w:proofErr w:type="spellEnd"/>
      <w:r>
        <w:rPr>
          <w:rStyle w:val="normaltextrun"/>
          <w:color w:val="00000A"/>
        </w:rPr>
        <w:t xml:space="preserve"> Jose A., </w:t>
      </w:r>
      <w:proofErr w:type="spellStart"/>
      <w:r>
        <w:rPr>
          <w:rStyle w:val="spellingerror"/>
          <w:color w:val="00000A"/>
        </w:rPr>
        <w:t>Sarricolea</w:t>
      </w:r>
      <w:proofErr w:type="spellEnd"/>
      <w:r>
        <w:rPr>
          <w:rStyle w:val="normaltextrun"/>
          <w:color w:val="00000A"/>
        </w:rPr>
        <w:t xml:space="preserve"> Pablo, 2020: Weather regimes linked to daily precipitation anomalies in Northern Chile, Atmospheric Research, Volume 236, 104802, ISSN 0169-8095, </w:t>
      </w:r>
      <w:hyperlink r:id="rId13" w:tgtFrame="_blank" w:history="1">
        <w:r>
          <w:rPr>
            <w:rStyle w:val="normaltextrun"/>
            <w:color w:val="0563C1"/>
            <w:u w:val="single"/>
          </w:rPr>
          <w:t>https://doi.org/10.1016/j.atmosres.2019.104802</w:t>
        </w:r>
      </w:hyperlink>
      <w:r>
        <w:rPr>
          <w:rStyle w:val="normaltextrun"/>
          <w:color w:val="00000A"/>
        </w:rPr>
        <w:t>.</w:t>
      </w:r>
      <w:r>
        <w:rPr>
          <w:rStyle w:val="eop"/>
          <w:color w:val="00000A"/>
        </w:rPr>
        <w:t> </w:t>
      </w:r>
    </w:p>
    <w:p w14:paraId="58098E74"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01AADC66"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spellingerror"/>
          <w:color w:val="00000A"/>
        </w:rPr>
        <w:t>Michelangeli</w:t>
      </w:r>
      <w:r>
        <w:rPr>
          <w:rStyle w:val="normaltextrun"/>
          <w:color w:val="00000A"/>
        </w:rPr>
        <w:t>, P.A., R. </w:t>
      </w:r>
      <w:proofErr w:type="spellStart"/>
      <w:r>
        <w:rPr>
          <w:rStyle w:val="spellingerror"/>
          <w:color w:val="00000A"/>
        </w:rPr>
        <w:t>Vautard</w:t>
      </w:r>
      <w:proofErr w:type="spellEnd"/>
      <w:r>
        <w:rPr>
          <w:rStyle w:val="normaltextrun"/>
          <w:color w:val="00000A"/>
        </w:rPr>
        <w:t>, and B. </w:t>
      </w:r>
      <w:proofErr w:type="spellStart"/>
      <w:r>
        <w:rPr>
          <w:rStyle w:val="spellingerror"/>
          <w:color w:val="00000A"/>
        </w:rPr>
        <w:t>Legras</w:t>
      </w:r>
      <w:proofErr w:type="spellEnd"/>
      <w:r>
        <w:rPr>
          <w:rStyle w:val="normaltextrun"/>
          <w:color w:val="00000A"/>
        </w:rPr>
        <w:t>, 1995: Weather regimes: recurrence and quasi-stationarity. J. Atmos. Sci., 52, 1237-1256.</w:t>
      </w:r>
      <w:r>
        <w:rPr>
          <w:rStyle w:val="eop"/>
          <w:color w:val="00000A"/>
        </w:rPr>
        <w:t> </w:t>
      </w:r>
    </w:p>
    <w:p w14:paraId="12D5E9E2"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337A38C1"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lastRenderedPageBreak/>
        <w:t xml:space="preserve">Moron, V., A. W. Robertson, M. N. Ward, and O. Ndiaye, 2008: Weather types and </w:t>
      </w:r>
      <w:proofErr w:type="spellStart"/>
      <w:r>
        <w:rPr>
          <w:rStyle w:val="spellingerror"/>
          <w:color w:val="00000A"/>
        </w:rPr>
        <w:t>rainautumn</w:t>
      </w:r>
      <w:proofErr w:type="spellEnd"/>
      <w:r>
        <w:rPr>
          <w:rStyle w:val="normaltextrun"/>
          <w:color w:val="00000A"/>
        </w:rPr>
        <w:t xml:space="preserve"> over Senegal. Part I: Observational analysis. J. Climate, 21, 266–287, doi:10.1175/2007JCLI1601.1</w:t>
      </w:r>
      <w:r>
        <w:rPr>
          <w:rStyle w:val="eop"/>
          <w:color w:val="00000A"/>
        </w:rPr>
        <w:t> </w:t>
      </w:r>
    </w:p>
    <w:p w14:paraId="72E010B0"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18ED2235"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Moron, V., A.W. Robertson, and J.-H. Qian, 2010: Local versus regional-scale characteristics of monsoon onset and post-onset </w:t>
      </w:r>
      <w:proofErr w:type="spellStart"/>
      <w:r>
        <w:rPr>
          <w:rStyle w:val="spellingerror"/>
          <w:color w:val="00000A"/>
        </w:rPr>
        <w:t>rainautumn</w:t>
      </w:r>
      <w:proofErr w:type="spellEnd"/>
      <w:r>
        <w:rPr>
          <w:rStyle w:val="normaltextrun"/>
          <w:color w:val="00000A"/>
        </w:rPr>
        <w:t xml:space="preserve"> over Indonesia. Climate Dynamics, 34, 281-299.  </w:t>
      </w:r>
      <w:r>
        <w:rPr>
          <w:rStyle w:val="eop"/>
          <w:color w:val="00000A"/>
        </w:rPr>
        <w:t> </w:t>
      </w:r>
    </w:p>
    <w:p w14:paraId="5C45FEE1"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044FDD5A"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Moron V, Robertson AW, Qian J-H and Ghil M (2015) Weather types across the Maritime Continent: from the diurnal cycle to interannual variations. Front. Environ. Sci. 2:65. </w:t>
      </w:r>
      <w:proofErr w:type="spellStart"/>
      <w:r>
        <w:rPr>
          <w:rStyle w:val="spellingerror"/>
          <w:color w:val="00000A"/>
        </w:rPr>
        <w:t>doi</w:t>
      </w:r>
      <w:proofErr w:type="spellEnd"/>
      <w:r>
        <w:rPr>
          <w:rStyle w:val="normaltextrun"/>
          <w:color w:val="00000A"/>
        </w:rPr>
        <w:t>: 10.3389/fenvs.2014.00065</w:t>
      </w:r>
      <w:r>
        <w:rPr>
          <w:rStyle w:val="eop"/>
          <w:color w:val="00000A"/>
        </w:rPr>
        <w:t> </w:t>
      </w:r>
    </w:p>
    <w:p w14:paraId="06EB707C"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1146EDA9" w14:textId="44143122" w:rsidR="00C47277" w:rsidRDefault="00C47277" w:rsidP="006C07ED">
      <w:pPr>
        <w:pStyle w:val="paragraph"/>
        <w:spacing w:after="0" w:afterAutospacing="0" w:line="480" w:lineRule="auto"/>
        <w:contextualSpacing/>
        <w:mirrorIndents/>
        <w:jc w:val="both"/>
        <w:textAlignment w:val="baseline"/>
        <w:rPr>
          <w:ins w:id="677" w:author="Coe, David W" w:date="2020-12-09T10:46:00Z"/>
          <w:rStyle w:val="eop"/>
          <w:rFonts w:ascii="Calibri" w:hAnsi="Calibri" w:cs="Calibri"/>
          <w:color w:val="00000A"/>
          <w:sz w:val="22"/>
          <w:szCs w:val="22"/>
        </w:rPr>
      </w:pPr>
      <w:r>
        <w:rPr>
          <w:rStyle w:val="normaltextrun"/>
          <w:color w:val="00000A"/>
        </w:rPr>
        <w:t xml:space="preserve">Muñoz, Á. G., X. Yang, G. A. </w:t>
      </w:r>
      <w:proofErr w:type="spellStart"/>
      <w:r>
        <w:rPr>
          <w:rStyle w:val="normaltextrun"/>
          <w:color w:val="00000A"/>
        </w:rPr>
        <w:t>Vecchi</w:t>
      </w:r>
      <w:proofErr w:type="spellEnd"/>
      <w:r>
        <w:rPr>
          <w:rStyle w:val="normaltextrun"/>
          <w:color w:val="00000A"/>
        </w:rPr>
        <w:t xml:space="preserve">, A. W. Robertson, W. F. Cooke, 2017: A weather-type-based cross-time-scale diagnostic framework for coupled circulation models. </w:t>
      </w:r>
      <w:r>
        <w:rPr>
          <w:rStyle w:val="normaltextrun"/>
          <w:i/>
          <w:iCs/>
          <w:color w:val="00000A"/>
        </w:rPr>
        <w:t>J. Climate</w:t>
      </w:r>
      <w:r>
        <w:rPr>
          <w:rStyle w:val="normaltextrun"/>
          <w:color w:val="00000A"/>
        </w:rPr>
        <w:t xml:space="preserve">, </w:t>
      </w:r>
      <w:r>
        <w:rPr>
          <w:rStyle w:val="normaltextrun"/>
          <w:b/>
          <w:bCs/>
          <w:color w:val="00000A"/>
        </w:rPr>
        <w:t>30</w:t>
      </w:r>
      <w:r>
        <w:rPr>
          <w:rStyle w:val="normaltextrun"/>
          <w:color w:val="00000A"/>
        </w:rPr>
        <w:t xml:space="preserve">, 8951–8972, </w:t>
      </w:r>
      <w:hyperlink r:id="rId14" w:tgtFrame="_blank" w:history="1">
        <w:r>
          <w:rPr>
            <w:rStyle w:val="normaltextrun"/>
            <w:color w:val="0563C1"/>
            <w:u w:val="single"/>
          </w:rPr>
          <w:t>https://doi.org/10.1175/JCLI-D-17-0115.1</w:t>
        </w:r>
      </w:hyperlink>
      <w:r>
        <w:rPr>
          <w:rStyle w:val="eop"/>
          <w:rFonts w:ascii="Calibri" w:hAnsi="Calibri" w:cs="Calibri"/>
          <w:color w:val="00000A"/>
          <w:sz w:val="22"/>
          <w:szCs w:val="22"/>
        </w:rPr>
        <w:t> </w:t>
      </w:r>
    </w:p>
    <w:p w14:paraId="55ADBE11" w14:textId="62A6C8C0" w:rsidR="00A518DE" w:rsidRDefault="00A518DE" w:rsidP="006C07ED">
      <w:pPr>
        <w:pStyle w:val="paragraph"/>
        <w:spacing w:after="0" w:afterAutospacing="0" w:line="480" w:lineRule="auto"/>
        <w:contextualSpacing/>
        <w:mirrorIndents/>
        <w:jc w:val="both"/>
        <w:textAlignment w:val="baseline"/>
        <w:rPr>
          <w:ins w:id="678" w:author="Coe, David W" w:date="2020-12-09T10:46:00Z"/>
          <w:rStyle w:val="eop"/>
          <w:rFonts w:ascii="Calibri" w:hAnsi="Calibri" w:cs="Calibri"/>
          <w:color w:val="00000A"/>
          <w:sz w:val="22"/>
          <w:szCs w:val="22"/>
        </w:rPr>
      </w:pPr>
    </w:p>
    <w:p w14:paraId="33705EAB" w14:textId="3B252BA9" w:rsidR="00A518DE" w:rsidRDefault="00A518DE" w:rsidP="00A518DE">
      <w:pPr>
        <w:pStyle w:val="NormalWeb"/>
        <w:spacing w:line="480" w:lineRule="auto"/>
        <w:rPr>
          <w:ins w:id="679" w:author="Coe, David W" w:date="2020-12-09T11:31:00Z"/>
        </w:rPr>
      </w:pPr>
      <w:ins w:id="680" w:author="Coe, David W" w:date="2020-12-09T10:46:00Z">
        <w:r>
          <w:t xml:space="preserve">NCDC, 2015: PERSIANN data files. National Climatic Data Center, accessed </w:t>
        </w:r>
      </w:ins>
      <w:ins w:id="681" w:author="Coe, David W" w:date="2020-12-09T10:47:00Z">
        <w:r>
          <w:t>10 September 2020</w:t>
        </w:r>
      </w:ins>
      <w:ins w:id="682" w:author="Coe, David W" w:date="2020-12-09T10:46:00Z">
        <w:r>
          <w:t xml:space="preserve"> [Available online at </w:t>
        </w:r>
      </w:ins>
      <w:ins w:id="683" w:author="Coe, David W" w:date="2020-12-09T11:31:00Z">
        <w:r w:rsidR="00BF0781">
          <w:fldChar w:fldCharType="begin"/>
        </w:r>
        <w:r w:rsidR="00BF0781">
          <w:instrText xml:space="preserve"> HYPERLINK "</w:instrText>
        </w:r>
      </w:ins>
      <w:ins w:id="684" w:author="Coe, David W" w:date="2020-12-09T10:47:00Z">
        <w:r w:rsidR="00BF0781" w:rsidRPr="00A518DE">
          <w:instrText>https://www.ncei.noaa.gov/data/precipitation-persiann/access/</w:instrText>
        </w:r>
      </w:ins>
      <w:ins w:id="685" w:author="Coe, David W" w:date="2020-12-09T11:31:00Z">
        <w:r w:rsidR="00BF0781">
          <w:instrText xml:space="preserve">" </w:instrText>
        </w:r>
        <w:r w:rsidR="00BF0781">
          <w:fldChar w:fldCharType="separate"/>
        </w:r>
      </w:ins>
      <w:ins w:id="686" w:author="Coe, David W" w:date="2020-12-09T10:47:00Z">
        <w:r w:rsidR="00BF0781" w:rsidRPr="003D239A">
          <w:rPr>
            <w:rStyle w:val="Hyperlink"/>
          </w:rPr>
          <w:t>https://www.ncei.noaa.gov/data/precipitation-persiann/access/</w:t>
        </w:r>
      </w:ins>
      <w:ins w:id="687" w:author="Coe, David W" w:date="2020-12-09T11:31:00Z">
        <w:r w:rsidR="00BF0781">
          <w:fldChar w:fldCharType="end"/>
        </w:r>
      </w:ins>
      <w:ins w:id="688" w:author="Coe, David W" w:date="2020-12-09T10:47:00Z">
        <w:r>
          <w:t>.]</w:t>
        </w:r>
      </w:ins>
    </w:p>
    <w:p w14:paraId="1C08D71A" w14:textId="77777777" w:rsidR="00BF0781" w:rsidRDefault="00BF0781" w:rsidP="00A518DE">
      <w:pPr>
        <w:pStyle w:val="NormalWeb"/>
        <w:spacing w:line="480" w:lineRule="auto"/>
        <w:rPr>
          <w:ins w:id="689" w:author="Coe, David W" w:date="2020-12-09T11:31:00Z"/>
        </w:rPr>
      </w:pPr>
    </w:p>
    <w:p w14:paraId="25DCD6EA" w14:textId="64B07AB1" w:rsidR="00BF0781" w:rsidRPr="00A518DE" w:rsidRDefault="00BF0781">
      <w:pPr>
        <w:pStyle w:val="NormalWeb"/>
        <w:spacing w:line="480" w:lineRule="auto"/>
        <w:rPr>
          <w:rPrChange w:id="690" w:author="Coe, David W" w:date="2020-12-09T10:46:00Z">
            <w:rPr>
              <w:color w:val="00000A"/>
            </w:rPr>
          </w:rPrChange>
        </w:rPr>
        <w:pPrChange w:id="691" w:author="Coe, David W" w:date="2020-12-09T10:48:00Z">
          <w:pPr>
            <w:pStyle w:val="paragraph"/>
            <w:spacing w:after="0" w:afterAutospacing="0" w:line="480" w:lineRule="auto"/>
            <w:contextualSpacing/>
            <w:mirrorIndents/>
            <w:jc w:val="both"/>
            <w:textAlignment w:val="baseline"/>
          </w:pPr>
        </w:pPrChange>
      </w:pPr>
      <w:proofErr w:type="spellStart"/>
      <w:ins w:id="692" w:author="Coe, David W" w:date="2020-12-09T11:31:00Z">
        <w:r>
          <w:rPr>
            <w:rStyle w:val="author"/>
          </w:rPr>
          <w:t>Ogi</w:t>
        </w:r>
        <w:proofErr w:type="spellEnd"/>
        <w:r>
          <w:rPr>
            <w:rStyle w:val="author"/>
          </w:rPr>
          <w:t>, M.</w:t>
        </w:r>
        <w:r>
          <w:t xml:space="preserve">, </w:t>
        </w:r>
        <w:r>
          <w:rPr>
            <w:rStyle w:val="author"/>
          </w:rPr>
          <w:t>K. Yamazaki</w:t>
        </w:r>
        <w:r>
          <w:t xml:space="preserve">, and </w:t>
        </w:r>
        <w:r>
          <w:rPr>
            <w:rStyle w:val="author"/>
          </w:rPr>
          <w:t>Y. Tachibana</w:t>
        </w:r>
        <w:r>
          <w:t xml:space="preserve"> (</w:t>
        </w:r>
        <w:r>
          <w:rPr>
            <w:rStyle w:val="pubyear"/>
          </w:rPr>
          <w:t>2005</w:t>
        </w:r>
        <w:r>
          <w:t xml:space="preserve">), </w:t>
        </w:r>
        <w:r>
          <w:rPr>
            <w:rStyle w:val="articletitle"/>
          </w:rPr>
          <w:t>The summer northern annular mode and abnormal summer weather in 2003</w:t>
        </w:r>
        <w:r>
          <w:t xml:space="preserve">, </w:t>
        </w:r>
        <w:proofErr w:type="spellStart"/>
        <w:r>
          <w:rPr>
            <w:i/>
            <w:iCs/>
          </w:rPr>
          <w:t>Geophys</w:t>
        </w:r>
        <w:proofErr w:type="spellEnd"/>
        <w:r>
          <w:rPr>
            <w:i/>
            <w:iCs/>
          </w:rPr>
          <w:t>. Res. Lett.</w:t>
        </w:r>
        <w:r>
          <w:t xml:space="preserve">, </w:t>
        </w:r>
        <w:r>
          <w:rPr>
            <w:rStyle w:val="vol"/>
          </w:rPr>
          <w:t>32</w:t>
        </w:r>
        <w:r>
          <w:t>, L04706, doi:</w:t>
        </w:r>
        <w:r>
          <w:fldChar w:fldCharType="begin"/>
        </w:r>
        <w:r>
          <w:instrText xml:space="preserve"> HYPERLINK "https://doi.org/10.1029/2004GL021528" \o "Link to external resource: 10.1029/2004GL021528" \t "_blank" </w:instrText>
        </w:r>
        <w:r>
          <w:fldChar w:fldCharType="separate"/>
        </w:r>
        <w:r>
          <w:rPr>
            <w:rStyle w:val="Hyperlink"/>
          </w:rPr>
          <w:t>10.1029/2004GL021528</w:t>
        </w:r>
        <w:r>
          <w:fldChar w:fldCharType="end"/>
        </w:r>
        <w:r>
          <w:t>.</w:t>
        </w:r>
      </w:ins>
    </w:p>
    <w:p w14:paraId="6918311A"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6020A1F0" w14:textId="40557DBD" w:rsidR="00C47277" w:rsidRDefault="00C47277" w:rsidP="006C07ED">
      <w:pPr>
        <w:pStyle w:val="paragraph"/>
        <w:spacing w:after="0" w:afterAutospacing="0" w:line="480" w:lineRule="auto"/>
        <w:contextualSpacing/>
        <w:mirrorIndents/>
        <w:jc w:val="both"/>
        <w:textAlignment w:val="baseline"/>
        <w:rPr>
          <w:rStyle w:val="eop"/>
          <w:color w:val="00000A"/>
        </w:rPr>
      </w:pPr>
      <w:r>
        <w:rPr>
          <w:rStyle w:val="normaltextrun"/>
          <w:color w:val="000000"/>
        </w:rPr>
        <w:lastRenderedPageBreak/>
        <w:t>Park, B., Y. Kim, S. Min, and E. Lim, 2018: Anthropogenic and Natural Contributions to the Lengthening of the Summer Season in the Northern Hemisphere. J. Climate, 31, 6803–6819, doi:10.1175/JCLI-D-17-0643.1 </w:t>
      </w:r>
      <w:r>
        <w:rPr>
          <w:rStyle w:val="eop"/>
          <w:color w:val="00000A"/>
        </w:rPr>
        <w:t> </w:t>
      </w:r>
    </w:p>
    <w:p w14:paraId="2AC59F9E" w14:textId="50D80C60" w:rsidR="008F35B9" w:rsidRPr="00A27697" w:rsidRDefault="008F35B9" w:rsidP="00A27697">
      <w:pPr>
        <w:pStyle w:val="paragraph"/>
        <w:spacing w:after="0" w:afterAutospacing="0" w:line="480" w:lineRule="auto"/>
        <w:contextualSpacing/>
        <w:mirrorIndents/>
        <w:jc w:val="both"/>
        <w:textAlignment w:val="baseline"/>
        <w:rPr>
          <w:rStyle w:val="eop"/>
          <w:color w:val="00000A"/>
        </w:rPr>
      </w:pPr>
    </w:p>
    <w:p w14:paraId="0B5FAA7A" w14:textId="5C49D386" w:rsidR="008F35B9" w:rsidRPr="00E86FF5" w:rsidRDefault="008F35B9" w:rsidP="00E86FF5">
      <w:pPr>
        <w:spacing w:line="480" w:lineRule="auto"/>
      </w:pPr>
      <w:r w:rsidRPr="00E86FF5">
        <w:rPr>
          <w:rFonts w:ascii="Times New Roman" w:hAnsi="Times New Roman" w:cs="Times New Roman"/>
          <w:color w:val="222222"/>
          <w:sz w:val="24"/>
          <w:szCs w:val="24"/>
          <w:shd w:val="clear" w:color="auto" w:fill="FFFFFF"/>
        </w:rPr>
        <w:t xml:space="preserve">Ramos, A.M., D. </w:t>
      </w:r>
      <w:proofErr w:type="spellStart"/>
      <w:r w:rsidRPr="00E86FF5">
        <w:rPr>
          <w:rFonts w:ascii="Times New Roman" w:hAnsi="Times New Roman" w:cs="Times New Roman"/>
          <w:color w:val="222222"/>
          <w:sz w:val="24"/>
          <w:szCs w:val="24"/>
          <w:shd w:val="clear" w:color="auto" w:fill="FFFFFF"/>
        </w:rPr>
        <w:t>Barriopedro</w:t>
      </w:r>
      <w:proofErr w:type="spellEnd"/>
      <w:r w:rsidRPr="00E86FF5">
        <w:rPr>
          <w:rFonts w:ascii="Times New Roman" w:hAnsi="Times New Roman" w:cs="Times New Roman"/>
          <w:color w:val="222222"/>
          <w:sz w:val="24"/>
          <w:szCs w:val="24"/>
          <w:shd w:val="clear" w:color="auto" w:fill="FFFFFF"/>
        </w:rPr>
        <w:t>, and E. Dutra, 2015. Circulation weather types as a tool in atmospheric, climate, and environmental research.</w:t>
      </w:r>
      <w:r w:rsidRPr="00E86FF5">
        <w:rPr>
          <w:rStyle w:val="apple-converted-space"/>
          <w:rFonts w:ascii="Times New Roman" w:hAnsi="Times New Roman" w:cs="Times New Roman"/>
          <w:color w:val="222222"/>
          <w:sz w:val="24"/>
          <w:szCs w:val="24"/>
          <w:shd w:val="clear" w:color="auto" w:fill="FFFFFF"/>
        </w:rPr>
        <w:t> </w:t>
      </w:r>
      <w:r w:rsidRPr="00E86FF5">
        <w:rPr>
          <w:rFonts w:ascii="Times New Roman" w:hAnsi="Times New Roman" w:cs="Times New Roman"/>
          <w:i/>
          <w:iCs/>
          <w:color w:val="222222"/>
          <w:sz w:val="24"/>
          <w:szCs w:val="24"/>
        </w:rPr>
        <w:t>Frontiers Env. Sci.</w:t>
      </w:r>
      <w:r w:rsidRPr="00E86FF5">
        <w:rPr>
          <w:rFonts w:ascii="Times New Roman" w:hAnsi="Times New Roman" w:cs="Times New Roman"/>
          <w:color w:val="222222"/>
          <w:sz w:val="24"/>
          <w:szCs w:val="24"/>
          <w:shd w:val="clear" w:color="auto" w:fill="FFFFFF"/>
        </w:rPr>
        <w:t>,</w:t>
      </w:r>
      <w:r w:rsidRPr="00E86FF5">
        <w:rPr>
          <w:rStyle w:val="apple-converted-space"/>
          <w:rFonts w:ascii="Times New Roman" w:hAnsi="Times New Roman" w:cs="Times New Roman"/>
          <w:color w:val="222222"/>
          <w:sz w:val="24"/>
          <w:szCs w:val="24"/>
          <w:shd w:val="clear" w:color="auto" w:fill="FFFFFF"/>
        </w:rPr>
        <w:t> </w:t>
      </w:r>
      <w:r w:rsidRPr="00E86FF5">
        <w:rPr>
          <w:rFonts w:ascii="Times New Roman" w:hAnsi="Times New Roman" w:cs="Times New Roman"/>
          <w:b/>
          <w:bCs/>
          <w:color w:val="222222"/>
          <w:sz w:val="24"/>
          <w:szCs w:val="24"/>
        </w:rPr>
        <w:t>3</w:t>
      </w:r>
      <w:r w:rsidRPr="00E86FF5">
        <w:rPr>
          <w:rFonts w:ascii="Times New Roman" w:hAnsi="Times New Roman" w:cs="Times New Roman"/>
          <w:b/>
          <w:bCs/>
          <w:color w:val="222222"/>
          <w:sz w:val="24"/>
          <w:szCs w:val="24"/>
          <w:shd w:val="clear" w:color="auto" w:fill="FFFFFF"/>
        </w:rPr>
        <w:t>,</w:t>
      </w:r>
      <w:r w:rsidRPr="00E86FF5">
        <w:rPr>
          <w:rFonts w:ascii="Times New Roman" w:hAnsi="Times New Roman" w:cs="Times New Roman"/>
          <w:color w:val="222222"/>
          <w:sz w:val="24"/>
          <w:szCs w:val="24"/>
          <w:shd w:val="clear" w:color="auto" w:fill="FFFFFF"/>
        </w:rPr>
        <w:t xml:space="preserve"> 44.</w:t>
      </w:r>
    </w:p>
    <w:p w14:paraId="5EF158D1"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6BE92197"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0"/>
        </w:rPr>
        <w:t>Roller, C.D., J.-H. Qian, L. Agel, M. Barlow, and V. Moron, 2016: Winter weather regimes in the Northeast United States. J. Climate, 29, 2963-2980. </w:t>
      </w:r>
      <w:r>
        <w:rPr>
          <w:rStyle w:val="eop"/>
          <w:color w:val="00000A"/>
        </w:rPr>
        <w:t> </w:t>
      </w:r>
    </w:p>
    <w:p w14:paraId="69BA8BA0" w14:textId="7E01DBCD" w:rsidR="00C47277" w:rsidRDefault="00C47277" w:rsidP="006C07ED">
      <w:pPr>
        <w:pStyle w:val="paragraph"/>
        <w:spacing w:after="0" w:afterAutospacing="0" w:line="480" w:lineRule="auto"/>
        <w:contextualSpacing/>
        <w:mirrorIndents/>
        <w:jc w:val="both"/>
        <w:textAlignment w:val="baseline"/>
        <w:rPr>
          <w:ins w:id="693" w:author="Coe, David W" w:date="2020-12-09T10:49:00Z"/>
          <w:rStyle w:val="eop"/>
          <w:color w:val="00000A"/>
        </w:rPr>
      </w:pPr>
      <w:r>
        <w:rPr>
          <w:rStyle w:val="eop"/>
          <w:color w:val="00000A"/>
        </w:rPr>
        <w:t> </w:t>
      </w:r>
    </w:p>
    <w:p w14:paraId="285A3DF0" w14:textId="06C999E7" w:rsidR="00A518DE" w:rsidRDefault="00A518DE" w:rsidP="006C07ED">
      <w:pPr>
        <w:pStyle w:val="paragraph"/>
        <w:spacing w:after="0" w:afterAutospacing="0" w:line="480" w:lineRule="auto"/>
        <w:contextualSpacing/>
        <w:mirrorIndents/>
        <w:jc w:val="both"/>
        <w:textAlignment w:val="baseline"/>
        <w:rPr>
          <w:ins w:id="694" w:author="Coe, David W" w:date="2020-12-09T10:49:00Z"/>
        </w:rPr>
      </w:pPr>
      <w:ins w:id="695" w:author="Coe, David W" w:date="2020-12-09T10:49:00Z">
        <w:r>
          <w:t>Reynolds, R. W., N. A. Rayner, T. M. Smith, D. C. Stokes, and W. Wang, 2002: An improved in situ and satellite SST analysis for climate. J. Climate, 15, 1609-1625, doi:10.1175/ 1520-0442(2002)015,</w:t>
        </w:r>
        <w:proofErr w:type="gramStart"/>
        <w:r>
          <w:t>1609:AIISAS.2.0.CO</w:t>
        </w:r>
        <w:proofErr w:type="gramEnd"/>
        <w:r>
          <w:t>;2</w:t>
        </w:r>
      </w:ins>
    </w:p>
    <w:p w14:paraId="7F21E5F1" w14:textId="77777777" w:rsidR="00A518DE" w:rsidRDefault="00A518DE" w:rsidP="006C07ED">
      <w:pPr>
        <w:pStyle w:val="paragraph"/>
        <w:spacing w:after="0" w:afterAutospacing="0" w:line="480" w:lineRule="auto"/>
        <w:contextualSpacing/>
        <w:mirrorIndents/>
        <w:jc w:val="both"/>
        <w:textAlignment w:val="baseline"/>
        <w:rPr>
          <w:color w:val="00000A"/>
        </w:rPr>
      </w:pPr>
    </w:p>
    <w:p w14:paraId="348B5703"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Sheridan, S. C., 2002: The redevelopment of a weather-type classification scheme for North America. Int. J. </w:t>
      </w:r>
      <w:proofErr w:type="spellStart"/>
      <w:r>
        <w:rPr>
          <w:rStyle w:val="spellingerror"/>
          <w:color w:val="00000A"/>
        </w:rPr>
        <w:t>Climatol</w:t>
      </w:r>
      <w:proofErr w:type="spellEnd"/>
      <w:r>
        <w:rPr>
          <w:rStyle w:val="normaltextrun"/>
          <w:color w:val="00000A"/>
        </w:rPr>
        <w:t xml:space="preserve">., 22, 51–68, </w:t>
      </w:r>
      <w:proofErr w:type="spellStart"/>
      <w:proofErr w:type="gramStart"/>
      <w:r>
        <w:rPr>
          <w:rStyle w:val="spellingerror"/>
          <w:color w:val="00000A"/>
        </w:rPr>
        <w:t>doi:https</w:t>
      </w:r>
      <w:proofErr w:type="spellEnd"/>
      <w:r>
        <w:rPr>
          <w:rStyle w:val="normaltextrun"/>
          <w:color w:val="00000A"/>
        </w:rPr>
        <w:t>://doi.org/10.1002/joc.709</w:t>
      </w:r>
      <w:proofErr w:type="gramEnd"/>
      <w:r>
        <w:rPr>
          <w:rStyle w:val="eop"/>
          <w:color w:val="00000A"/>
        </w:rPr>
        <w:t> </w:t>
      </w:r>
    </w:p>
    <w:p w14:paraId="6095D86B"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6F9C61E7"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Sheridan, S. C., 2003: North American weather-type frequency and teleconnection indices. </w:t>
      </w:r>
      <w:r>
        <w:rPr>
          <w:rStyle w:val="normaltextrun"/>
          <w:i/>
          <w:iCs/>
          <w:color w:val="00000A"/>
        </w:rPr>
        <w:t xml:space="preserve">Int. J. </w:t>
      </w:r>
      <w:proofErr w:type="spellStart"/>
      <w:r>
        <w:rPr>
          <w:rStyle w:val="spellingerror"/>
          <w:i/>
          <w:iCs/>
          <w:color w:val="00000A"/>
        </w:rPr>
        <w:t>Climatol</w:t>
      </w:r>
      <w:proofErr w:type="spellEnd"/>
      <w:r>
        <w:rPr>
          <w:rStyle w:val="normaltextrun"/>
          <w:i/>
          <w:iCs/>
          <w:color w:val="00000A"/>
        </w:rPr>
        <w:t>.</w:t>
      </w:r>
      <w:r>
        <w:rPr>
          <w:rStyle w:val="normaltextrun"/>
          <w:color w:val="00000A"/>
        </w:rPr>
        <w:t xml:space="preserve">, </w:t>
      </w:r>
      <w:r>
        <w:rPr>
          <w:rStyle w:val="normaltextrun"/>
          <w:b/>
          <w:bCs/>
          <w:color w:val="00000A"/>
        </w:rPr>
        <w:t>23</w:t>
      </w:r>
      <w:r>
        <w:rPr>
          <w:rStyle w:val="normaltextrun"/>
          <w:color w:val="00000A"/>
        </w:rPr>
        <w:t xml:space="preserve">, 27–45, </w:t>
      </w:r>
      <w:hyperlink r:id="rId15" w:tgtFrame="_blank" w:history="1">
        <w:r>
          <w:rPr>
            <w:rStyle w:val="normaltextrun"/>
            <w:color w:val="0563C1"/>
            <w:u w:val="single"/>
          </w:rPr>
          <w:t>https://doi.org/10.1002/joc.863</w:t>
        </w:r>
      </w:hyperlink>
      <w:r>
        <w:rPr>
          <w:rStyle w:val="eop"/>
          <w:rFonts w:ascii="Calibri" w:hAnsi="Calibri" w:cs="Calibri"/>
          <w:color w:val="00000A"/>
          <w:sz w:val="22"/>
          <w:szCs w:val="22"/>
        </w:rPr>
        <w:t> </w:t>
      </w:r>
    </w:p>
    <w:p w14:paraId="5D64BD5F"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7CC1D96C"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normaltextrun"/>
          <w:color w:val="00000A"/>
        </w:rPr>
        <w:t xml:space="preserve">Trenberth, K.E., 1983: What are the </w:t>
      </w:r>
      <w:proofErr w:type="gramStart"/>
      <w:r>
        <w:rPr>
          <w:rStyle w:val="contextualspellingandgrammarerror"/>
          <w:color w:val="00000A"/>
        </w:rPr>
        <w:t>Seasons?.</w:t>
      </w:r>
      <w:proofErr w:type="gramEnd"/>
      <w:r>
        <w:rPr>
          <w:rStyle w:val="normaltextrun"/>
          <w:color w:val="00000A"/>
        </w:rPr>
        <w:t xml:space="preserve"> Bull. Amer. Meteor. Soc., 64, 1276–1282, </w:t>
      </w:r>
      <w:proofErr w:type="spellStart"/>
      <w:r>
        <w:rPr>
          <w:rStyle w:val="spellingerror"/>
          <w:color w:val="00000A"/>
        </w:rPr>
        <w:t>doi</w:t>
      </w:r>
      <w:proofErr w:type="spellEnd"/>
      <w:r>
        <w:rPr>
          <w:rStyle w:val="normaltextrun"/>
          <w:color w:val="00000A"/>
        </w:rPr>
        <w:t>: 10.1175/1520-0477</w:t>
      </w:r>
      <w:r>
        <w:rPr>
          <w:rStyle w:val="eop"/>
          <w:color w:val="00000A"/>
        </w:rPr>
        <w:t> </w:t>
      </w:r>
    </w:p>
    <w:p w14:paraId="33BF045D"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color w:val="00000A"/>
        </w:rPr>
        <w:t> </w:t>
      </w:r>
    </w:p>
    <w:p w14:paraId="42172EA4" w14:textId="1BA2FED4" w:rsidR="00C47277" w:rsidRDefault="00C47277" w:rsidP="006C07ED">
      <w:pPr>
        <w:pStyle w:val="paragraph"/>
        <w:spacing w:after="0" w:afterAutospacing="0" w:line="480" w:lineRule="auto"/>
        <w:contextualSpacing/>
        <w:mirrorIndents/>
        <w:jc w:val="both"/>
        <w:textAlignment w:val="baseline"/>
        <w:rPr>
          <w:ins w:id="696" w:author="Coe, David W" w:date="2020-12-07T23:59:00Z"/>
          <w:rStyle w:val="eop"/>
          <w:color w:val="00000A"/>
        </w:rPr>
      </w:pPr>
      <w:r>
        <w:rPr>
          <w:rStyle w:val="normaltextrun"/>
          <w:color w:val="00000A"/>
        </w:rPr>
        <w:lastRenderedPageBreak/>
        <w:t>Qian, J.-H., A.W. Robertson, and V. Moron, 2013: Diurnal cycle in different weather regimes and rainfall variability over Borneo associated with ENSO. J. Climate, 26, 1772-1790.</w:t>
      </w:r>
      <w:r>
        <w:rPr>
          <w:rStyle w:val="eop"/>
          <w:color w:val="00000A"/>
        </w:rPr>
        <w:t> </w:t>
      </w:r>
    </w:p>
    <w:p w14:paraId="5716CBFA" w14:textId="7BFB2FBA" w:rsidR="00267A6E" w:rsidRDefault="00267A6E" w:rsidP="006C07ED">
      <w:pPr>
        <w:pStyle w:val="paragraph"/>
        <w:spacing w:after="0" w:afterAutospacing="0" w:line="480" w:lineRule="auto"/>
        <w:contextualSpacing/>
        <w:mirrorIndents/>
        <w:jc w:val="both"/>
        <w:textAlignment w:val="baseline"/>
        <w:rPr>
          <w:ins w:id="697" w:author="Coe, David W" w:date="2020-12-07T23:59:00Z"/>
          <w:rStyle w:val="eop"/>
          <w:color w:val="00000A"/>
        </w:rPr>
      </w:pPr>
    </w:p>
    <w:p w14:paraId="6E62DE64" w14:textId="53D4B7A3" w:rsidR="00267A6E" w:rsidRDefault="00267A6E" w:rsidP="006C07ED">
      <w:pPr>
        <w:pStyle w:val="paragraph"/>
        <w:spacing w:after="0" w:afterAutospacing="0" w:line="480" w:lineRule="auto"/>
        <w:contextualSpacing/>
        <w:mirrorIndents/>
        <w:jc w:val="both"/>
        <w:textAlignment w:val="baseline"/>
        <w:rPr>
          <w:rStyle w:val="eop"/>
          <w:color w:val="00000A"/>
        </w:rPr>
      </w:pPr>
      <w:proofErr w:type="spellStart"/>
      <w:ins w:id="698" w:author="Coe, David W" w:date="2020-12-07T23:59:00Z">
        <w:r w:rsidRPr="00267A6E">
          <w:rPr>
            <w:rStyle w:val="eop"/>
            <w:color w:val="00000A"/>
          </w:rPr>
          <w:t>Vautard</w:t>
        </w:r>
        <w:proofErr w:type="spellEnd"/>
        <w:r w:rsidRPr="00267A6E">
          <w:rPr>
            <w:rStyle w:val="eop"/>
            <w:color w:val="00000A"/>
          </w:rPr>
          <w:t xml:space="preserve">, R., Mo, K. C., &amp; </w:t>
        </w:r>
        <w:proofErr w:type="spellStart"/>
        <w:r w:rsidRPr="00267A6E">
          <w:rPr>
            <w:rStyle w:val="eop"/>
            <w:color w:val="00000A"/>
          </w:rPr>
          <w:t>Ghil</w:t>
        </w:r>
        <w:proofErr w:type="spellEnd"/>
        <w:r w:rsidRPr="00267A6E">
          <w:rPr>
            <w:rStyle w:val="eop"/>
            <w:color w:val="00000A"/>
          </w:rPr>
          <w:t>, M. (1990). Statistical Significance Test for Transition Matrices of Atmospheric Markov Chains, Journal of Atmospheric Sciences, 47(15), 1926-1931</w:t>
        </w:r>
        <w:r>
          <w:rPr>
            <w:rStyle w:val="eop"/>
            <w:color w:val="00000A"/>
          </w:rPr>
          <w:t>.</w:t>
        </w:r>
      </w:ins>
    </w:p>
    <w:p w14:paraId="5C16A61B" w14:textId="5A6B71E0" w:rsidR="00437CBF" w:rsidRPr="00A27697" w:rsidRDefault="00437CBF" w:rsidP="00A27697">
      <w:pPr>
        <w:pStyle w:val="paragraph"/>
        <w:spacing w:after="0" w:afterAutospacing="0" w:line="480" w:lineRule="auto"/>
        <w:contextualSpacing/>
        <w:mirrorIndents/>
        <w:jc w:val="both"/>
        <w:textAlignment w:val="baseline"/>
        <w:rPr>
          <w:rStyle w:val="eop"/>
          <w:color w:val="00000A"/>
        </w:rPr>
      </w:pPr>
    </w:p>
    <w:p w14:paraId="13071CA7" w14:textId="77777777" w:rsidR="00437CBF" w:rsidRPr="00E86FF5" w:rsidRDefault="00437CBF" w:rsidP="00E86FF5">
      <w:pPr>
        <w:spacing w:line="480" w:lineRule="auto"/>
        <w:rPr>
          <w:rFonts w:ascii="Times New Roman" w:hAnsi="Times New Roman" w:cs="Times New Roman"/>
          <w:sz w:val="24"/>
          <w:szCs w:val="24"/>
        </w:rPr>
      </w:pPr>
      <w:r w:rsidRPr="00E86FF5">
        <w:rPr>
          <w:rFonts w:ascii="Times New Roman" w:hAnsi="Times New Roman" w:cs="Times New Roman"/>
          <w:sz w:val="24"/>
          <w:szCs w:val="24"/>
        </w:rPr>
        <w:t xml:space="preserve">Yarnal, B., 1993: Synoptic Climatology </w:t>
      </w:r>
      <w:proofErr w:type="gramStart"/>
      <w:r w:rsidRPr="00E86FF5">
        <w:rPr>
          <w:rFonts w:ascii="Times New Roman" w:hAnsi="Times New Roman" w:cs="Times New Roman"/>
          <w:sz w:val="24"/>
          <w:szCs w:val="24"/>
        </w:rPr>
        <w:t>In</w:t>
      </w:r>
      <w:proofErr w:type="gramEnd"/>
      <w:r w:rsidRPr="00E86FF5">
        <w:rPr>
          <w:rFonts w:ascii="Times New Roman" w:hAnsi="Times New Roman" w:cs="Times New Roman"/>
          <w:sz w:val="24"/>
          <w:szCs w:val="24"/>
        </w:rPr>
        <w:t xml:space="preserve"> Environmental Analysis. Belhaven Press, London, UK.</w:t>
      </w:r>
    </w:p>
    <w:p w14:paraId="66FC92D0" w14:textId="77777777" w:rsidR="00437CBF" w:rsidRDefault="00437CBF" w:rsidP="006C07ED">
      <w:pPr>
        <w:pStyle w:val="paragraph"/>
        <w:spacing w:after="0" w:afterAutospacing="0" w:line="480" w:lineRule="auto"/>
        <w:contextualSpacing/>
        <w:mirrorIndents/>
        <w:jc w:val="both"/>
        <w:textAlignment w:val="baseline"/>
        <w:rPr>
          <w:color w:val="00000A"/>
        </w:rPr>
      </w:pPr>
    </w:p>
    <w:p w14:paraId="0E650EAA"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55F0555D"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sz w:val="22"/>
          <w:szCs w:val="22"/>
        </w:rPr>
        <w:t> </w:t>
      </w:r>
    </w:p>
    <w:p w14:paraId="4570BC86" w14:textId="76A6ABF3" w:rsidR="00C47277" w:rsidRDefault="00C47277"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r>
        <w:rPr>
          <w:rStyle w:val="eop"/>
          <w:rFonts w:ascii="Calibri" w:hAnsi="Calibri" w:cs="Calibri"/>
          <w:color w:val="00000A"/>
          <w:sz w:val="22"/>
          <w:szCs w:val="22"/>
        </w:rPr>
        <w:t>  </w:t>
      </w:r>
    </w:p>
    <w:p w14:paraId="731F7000" w14:textId="36BF16FA" w:rsidR="00425CF9" w:rsidRDefault="00425CF9"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p>
    <w:p w14:paraId="5BE1540E" w14:textId="1FE501F3" w:rsidR="00425CF9" w:rsidRDefault="00425CF9"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p>
    <w:p w14:paraId="2F8877D5" w14:textId="57B8B717" w:rsidR="00425CF9" w:rsidRDefault="00425CF9"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p>
    <w:p w14:paraId="6454C7B8" w14:textId="21859EF0" w:rsidR="00425CF9" w:rsidRDefault="00425CF9"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p>
    <w:p w14:paraId="1E2F1AB5" w14:textId="2E51D87E" w:rsidR="00425CF9" w:rsidRDefault="00425CF9"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p>
    <w:p w14:paraId="14EB1DE3" w14:textId="560E8C79" w:rsidR="00425CF9" w:rsidRDefault="00425CF9" w:rsidP="006C07ED">
      <w:pPr>
        <w:pStyle w:val="paragraph"/>
        <w:spacing w:after="0" w:afterAutospacing="0" w:line="480" w:lineRule="auto"/>
        <w:contextualSpacing/>
        <w:mirrorIndents/>
        <w:jc w:val="both"/>
        <w:textAlignment w:val="baseline"/>
        <w:rPr>
          <w:rStyle w:val="eop"/>
          <w:rFonts w:ascii="Calibri" w:hAnsi="Calibri" w:cs="Calibri"/>
          <w:color w:val="00000A"/>
          <w:sz w:val="22"/>
          <w:szCs w:val="22"/>
        </w:rPr>
      </w:pPr>
    </w:p>
    <w:p w14:paraId="0CA372D9" w14:textId="77777777" w:rsidR="00C47277" w:rsidRDefault="00C47277" w:rsidP="006C07ED">
      <w:pPr>
        <w:pStyle w:val="paragraph"/>
        <w:spacing w:after="0" w:afterAutospacing="0" w:line="480" w:lineRule="auto"/>
        <w:contextualSpacing/>
        <w:mirrorIndents/>
        <w:jc w:val="both"/>
        <w:textAlignment w:val="baseline"/>
        <w:rPr>
          <w:color w:val="00000A"/>
        </w:rPr>
      </w:pPr>
      <w:r>
        <w:rPr>
          <w:rStyle w:val="eop"/>
          <w:rFonts w:ascii="Calibri" w:hAnsi="Calibri" w:cs="Calibri"/>
          <w:color w:val="00000A"/>
        </w:rPr>
        <w:t> </w:t>
      </w:r>
    </w:p>
    <w:p w14:paraId="6D7A8D88" w14:textId="3FACE90B" w:rsidR="00426103" w:rsidRDefault="00426103" w:rsidP="006C07ED">
      <w:pPr>
        <w:spacing w:after="0" w:line="480" w:lineRule="auto"/>
        <w:contextualSpacing/>
        <w:mirrorIndents/>
      </w:pPr>
    </w:p>
    <w:p w14:paraId="60E2B083" w14:textId="7B60A49B" w:rsidR="00425CF9" w:rsidRDefault="00425CF9" w:rsidP="006C07ED">
      <w:pPr>
        <w:spacing w:after="0" w:line="480" w:lineRule="auto"/>
        <w:contextualSpacing/>
        <w:mirrorIndents/>
      </w:pPr>
    </w:p>
    <w:p w14:paraId="33DAAAAB" w14:textId="09FD7337" w:rsidR="00425CF9" w:rsidRDefault="00425CF9" w:rsidP="006C07ED">
      <w:pPr>
        <w:spacing w:after="0" w:line="480" w:lineRule="auto"/>
        <w:contextualSpacing/>
        <w:mirrorIndents/>
        <w:rPr>
          <w:ins w:id="699" w:author="Coe, David W" w:date="2020-12-09T15:05:00Z"/>
        </w:rPr>
      </w:pPr>
    </w:p>
    <w:p w14:paraId="5B39B84E" w14:textId="64339910" w:rsidR="00F104F1" w:rsidRDefault="00F104F1" w:rsidP="006C07ED">
      <w:pPr>
        <w:spacing w:after="0" w:line="480" w:lineRule="auto"/>
        <w:contextualSpacing/>
        <w:mirrorIndents/>
        <w:rPr>
          <w:ins w:id="700" w:author="Coe, David W" w:date="2020-12-09T15:07:00Z"/>
        </w:rPr>
      </w:pPr>
    </w:p>
    <w:p w14:paraId="2A83EA3C" w14:textId="1AE992DF" w:rsidR="00F104F1" w:rsidRDefault="00F104F1" w:rsidP="006C07ED">
      <w:pPr>
        <w:spacing w:after="0" w:line="480" w:lineRule="auto"/>
        <w:contextualSpacing/>
        <w:mirrorIndents/>
        <w:rPr>
          <w:ins w:id="701" w:author="Coe, David W" w:date="2020-12-09T15:07:00Z"/>
        </w:rPr>
      </w:pPr>
    </w:p>
    <w:p w14:paraId="0DB44783" w14:textId="246EADD4" w:rsidR="00F104F1" w:rsidRDefault="00F104F1" w:rsidP="006C07ED">
      <w:pPr>
        <w:spacing w:after="0" w:line="480" w:lineRule="auto"/>
        <w:contextualSpacing/>
        <w:mirrorIndents/>
        <w:rPr>
          <w:ins w:id="702" w:author="Coe, David W" w:date="2020-12-09T15:07:00Z"/>
        </w:rPr>
      </w:pPr>
    </w:p>
    <w:p w14:paraId="450F614D" w14:textId="5A26D03A" w:rsidR="00F104F1" w:rsidRDefault="00F104F1" w:rsidP="006C07ED">
      <w:pPr>
        <w:spacing w:after="0" w:line="480" w:lineRule="auto"/>
        <w:contextualSpacing/>
        <w:mirrorIndents/>
        <w:rPr>
          <w:ins w:id="703" w:author="Coe, David W" w:date="2020-12-09T15:07:00Z"/>
        </w:rPr>
      </w:pPr>
    </w:p>
    <w:p w14:paraId="1E0F3164" w14:textId="33F89AE4" w:rsidR="00F104F1" w:rsidRDefault="00F104F1" w:rsidP="006C07ED">
      <w:pPr>
        <w:spacing w:after="0" w:line="480" w:lineRule="auto"/>
        <w:contextualSpacing/>
        <w:mirrorIndents/>
        <w:rPr>
          <w:ins w:id="704" w:author="Coe, David W" w:date="2020-12-09T15:07:00Z"/>
        </w:rPr>
      </w:pPr>
    </w:p>
    <w:p w14:paraId="719096A8" w14:textId="064AD29B" w:rsidR="00F104F1" w:rsidRDefault="00F104F1" w:rsidP="006C07ED">
      <w:pPr>
        <w:spacing w:after="0" w:line="480" w:lineRule="auto"/>
        <w:contextualSpacing/>
        <w:mirrorIndents/>
        <w:rPr>
          <w:ins w:id="705" w:author="Coe, David W" w:date="2020-12-09T15:07:00Z"/>
        </w:rPr>
      </w:pPr>
    </w:p>
    <w:p w14:paraId="7F7E445E" w14:textId="5E97A69D" w:rsidR="00F104F1" w:rsidRDefault="00F104F1" w:rsidP="006C07ED">
      <w:pPr>
        <w:spacing w:after="0" w:line="480" w:lineRule="auto"/>
        <w:contextualSpacing/>
        <w:mirrorIndents/>
        <w:rPr>
          <w:ins w:id="706" w:author="Coe, David W" w:date="2020-12-09T15:07:00Z"/>
        </w:rPr>
      </w:pPr>
      <w:ins w:id="707" w:author="Coe, David W" w:date="2020-12-09T15:07:00Z">
        <w:r>
          <w:rPr>
            <w:noProof/>
          </w:rPr>
          <w:drawing>
            <wp:inline distT="0" distB="0" distL="0" distR="0" wp14:anchorId="7ADFB910" wp14:editId="73CB8775">
              <wp:extent cx="5874385" cy="62377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4309" cy="638634"/>
                      </a:xfrm>
                      <a:prstGeom prst="rect">
                        <a:avLst/>
                      </a:prstGeom>
                      <a:noFill/>
                    </pic:spPr>
                  </pic:pic>
                </a:graphicData>
              </a:graphic>
            </wp:inline>
          </w:drawing>
        </w:r>
      </w:ins>
    </w:p>
    <w:p w14:paraId="2B9D927A" w14:textId="77777777" w:rsidR="00F104F1" w:rsidRDefault="00F104F1" w:rsidP="006C07ED">
      <w:pPr>
        <w:spacing w:after="0" w:line="480" w:lineRule="auto"/>
        <w:contextualSpacing/>
        <w:mirrorIndents/>
        <w:rPr>
          <w:ins w:id="708" w:author="Coe, David W" w:date="2020-12-09T15:05:00Z"/>
        </w:rPr>
      </w:pPr>
    </w:p>
    <w:p w14:paraId="14A511E5" w14:textId="0699AB75" w:rsidR="00F104F1" w:rsidRPr="00F104F1" w:rsidRDefault="00F104F1" w:rsidP="00F104F1">
      <w:pPr>
        <w:spacing w:after="0" w:line="480" w:lineRule="auto"/>
        <w:contextualSpacing/>
        <w:mirrorIndents/>
        <w:rPr>
          <w:ins w:id="709" w:author="Coe, David W" w:date="2020-12-09T15:07:00Z"/>
          <w:rFonts w:ascii="Times New Roman" w:hAnsi="Times New Roman" w:cs="Times New Roman"/>
          <w:sz w:val="24"/>
          <w:szCs w:val="24"/>
          <w:rPrChange w:id="710" w:author="Coe, David W" w:date="2020-12-09T15:08:00Z">
            <w:rPr>
              <w:ins w:id="711" w:author="Coe, David W" w:date="2020-12-09T15:07:00Z"/>
            </w:rPr>
          </w:rPrChange>
        </w:rPr>
      </w:pPr>
      <w:ins w:id="712" w:author="Coe, David W" w:date="2020-12-09T15:08:00Z">
        <w:r>
          <w:rPr>
            <w:rStyle w:val="normaltextrun"/>
            <w:b/>
            <w:bCs/>
            <w:color w:val="00000A"/>
            <w:sz w:val="32"/>
            <w:szCs w:val="32"/>
          </w:rPr>
          <w:t xml:space="preserve">Table 1. </w:t>
        </w:r>
      </w:ins>
      <w:ins w:id="713" w:author="Coe, David W" w:date="2020-12-09T15:07:00Z">
        <w:r w:rsidRPr="00F104F1">
          <w:rPr>
            <w:rFonts w:ascii="Times New Roman" w:hAnsi="Times New Roman" w:cs="Times New Roman"/>
            <w:sz w:val="24"/>
            <w:szCs w:val="24"/>
            <w:rPrChange w:id="714" w:author="Coe, David W" w:date="2020-12-09T15:08:00Z">
              <w:rPr/>
            </w:rPrChange>
          </w:rPr>
          <w:t xml:space="preserve">Total number of days in each Weather Type. </w:t>
        </w:r>
      </w:ins>
    </w:p>
    <w:p w14:paraId="45D2EF1E" w14:textId="77777777" w:rsidR="00F104F1" w:rsidRDefault="00F104F1" w:rsidP="006C07ED">
      <w:pPr>
        <w:spacing w:after="0" w:line="480" w:lineRule="auto"/>
        <w:contextualSpacing/>
        <w:mirrorIndents/>
        <w:rPr>
          <w:ins w:id="715" w:author="Coe, David W" w:date="2020-12-09T15:07:00Z"/>
        </w:rPr>
      </w:pPr>
    </w:p>
    <w:p w14:paraId="21D50ED4" w14:textId="77777777" w:rsidR="00F104F1" w:rsidRDefault="00F104F1" w:rsidP="006C07ED">
      <w:pPr>
        <w:spacing w:after="0" w:line="480" w:lineRule="auto"/>
        <w:contextualSpacing/>
        <w:mirrorIndents/>
        <w:rPr>
          <w:ins w:id="716" w:author="Coe, David W" w:date="2020-12-09T15:07:00Z"/>
        </w:rPr>
      </w:pPr>
    </w:p>
    <w:p w14:paraId="15354999" w14:textId="5350BF0D" w:rsidR="00F104F1" w:rsidRDefault="00F104F1" w:rsidP="006C07ED">
      <w:pPr>
        <w:spacing w:after="0" w:line="480" w:lineRule="auto"/>
        <w:contextualSpacing/>
        <w:mirrorIndents/>
        <w:rPr>
          <w:ins w:id="717" w:author="Coe, David W" w:date="2020-12-09T15:08:00Z"/>
        </w:rPr>
      </w:pPr>
    </w:p>
    <w:p w14:paraId="5BBE2A9D" w14:textId="7624B6D9" w:rsidR="00F104F1" w:rsidRDefault="00F104F1" w:rsidP="006C07ED">
      <w:pPr>
        <w:spacing w:after="0" w:line="480" w:lineRule="auto"/>
        <w:contextualSpacing/>
        <w:mirrorIndents/>
        <w:rPr>
          <w:ins w:id="718" w:author="Coe, David W" w:date="2020-12-09T15:08:00Z"/>
        </w:rPr>
      </w:pPr>
    </w:p>
    <w:p w14:paraId="79879F5C" w14:textId="340263F9" w:rsidR="00F104F1" w:rsidRDefault="00F104F1" w:rsidP="006C07ED">
      <w:pPr>
        <w:spacing w:after="0" w:line="480" w:lineRule="auto"/>
        <w:contextualSpacing/>
        <w:mirrorIndents/>
        <w:rPr>
          <w:ins w:id="719" w:author="Coe, David W" w:date="2020-12-09T15:08:00Z"/>
        </w:rPr>
      </w:pPr>
    </w:p>
    <w:p w14:paraId="5AC20725" w14:textId="501F6301" w:rsidR="00F104F1" w:rsidRDefault="00F104F1" w:rsidP="006C07ED">
      <w:pPr>
        <w:spacing w:after="0" w:line="480" w:lineRule="auto"/>
        <w:contextualSpacing/>
        <w:mirrorIndents/>
        <w:rPr>
          <w:ins w:id="720" w:author="Coe, David W" w:date="2020-12-09T15:08:00Z"/>
        </w:rPr>
      </w:pPr>
    </w:p>
    <w:p w14:paraId="5F25EC1D" w14:textId="0478B998" w:rsidR="00F104F1" w:rsidRDefault="00F104F1" w:rsidP="006C07ED">
      <w:pPr>
        <w:spacing w:after="0" w:line="480" w:lineRule="auto"/>
        <w:contextualSpacing/>
        <w:mirrorIndents/>
        <w:rPr>
          <w:ins w:id="721" w:author="Coe, David W" w:date="2020-12-09T15:08:00Z"/>
        </w:rPr>
      </w:pPr>
    </w:p>
    <w:p w14:paraId="2674BE02" w14:textId="0F7124B1" w:rsidR="00F104F1" w:rsidRDefault="00F104F1" w:rsidP="006C07ED">
      <w:pPr>
        <w:spacing w:after="0" w:line="480" w:lineRule="auto"/>
        <w:contextualSpacing/>
        <w:mirrorIndents/>
        <w:rPr>
          <w:ins w:id="722" w:author="Coe, David W" w:date="2020-12-09T15:08:00Z"/>
        </w:rPr>
      </w:pPr>
    </w:p>
    <w:p w14:paraId="02995799" w14:textId="2EE523F6" w:rsidR="00F104F1" w:rsidRDefault="00F104F1" w:rsidP="006C07ED">
      <w:pPr>
        <w:spacing w:after="0" w:line="480" w:lineRule="auto"/>
        <w:contextualSpacing/>
        <w:mirrorIndents/>
        <w:rPr>
          <w:ins w:id="723" w:author="Coe, David W" w:date="2020-12-09T15:08:00Z"/>
        </w:rPr>
      </w:pPr>
    </w:p>
    <w:p w14:paraId="27A150B0" w14:textId="4FD630DF" w:rsidR="00F104F1" w:rsidRDefault="00F104F1" w:rsidP="006C07ED">
      <w:pPr>
        <w:spacing w:after="0" w:line="480" w:lineRule="auto"/>
        <w:contextualSpacing/>
        <w:mirrorIndents/>
        <w:rPr>
          <w:ins w:id="724" w:author="Coe, David W" w:date="2020-12-09T15:08:00Z"/>
        </w:rPr>
      </w:pPr>
    </w:p>
    <w:p w14:paraId="671DC508" w14:textId="033F8CC6" w:rsidR="00F104F1" w:rsidRDefault="00F104F1" w:rsidP="006C07ED">
      <w:pPr>
        <w:spacing w:after="0" w:line="480" w:lineRule="auto"/>
        <w:contextualSpacing/>
        <w:mirrorIndents/>
        <w:rPr>
          <w:ins w:id="725" w:author="Coe, David W" w:date="2020-12-09T15:08:00Z"/>
        </w:rPr>
      </w:pPr>
    </w:p>
    <w:p w14:paraId="38083184" w14:textId="5AA31319" w:rsidR="00F104F1" w:rsidRDefault="00F104F1" w:rsidP="006C07ED">
      <w:pPr>
        <w:spacing w:after="0" w:line="480" w:lineRule="auto"/>
        <w:contextualSpacing/>
        <w:mirrorIndents/>
        <w:rPr>
          <w:ins w:id="726" w:author="Coe, David W" w:date="2020-12-09T15:08:00Z"/>
        </w:rPr>
      </w:pPr>
    </w:p>
    <w:p w14:paraId="3D20840B" w14:textId="029A2C0C" w:rsidR="00F104F1" w:rsidRDefault="00F104F1" w:rsidP="006C07ED">
      <w:pPr>
        <w:spacing w:after="0" w:line="480" w:lineRule="auto"/>
        <w:contextualSpacing/>
        <w:mirrorIndents/>
        <w:rPr>
          <w:ins w:id="727" w:author="Coe, David W" w:date="2020-12-09T15:08:00Z"/>
        </w:rPr>
      </w:pPr>
    </w:p>
    <w:p w14:paraId="6F98753D" w14:textId="33042A55" w:rsidR="00F104F1" w:rsidRDefault="00F104F1" w:rsidP="006C07ED">
      <w:pPr>
        <w:spacing w:after="0" w:line="480" w:lineRule="auto"/>
        <w:contextualSpacing/>
        <w:mirrorIndents/>
        <w:rPr>
          <w:ins w:id="728" w:author="Coe, David W" w:date="2020-12-09T15:08:00Z"/>
        </w:rPr>
      </w:pPr>
    </w:p>
    <w:p w14:paraId="41D8C490" w14:textId="587E1F90" w:rsidR="00F104F1" w:rsidRDefault="00F104F1" w:rsidP="006C07ED">
      <w:pPr>
        <w:spacing w:after="0" w:line="480" w:lineRule="auto"/>
        <w:contextualSpacing/>
        <w:mirrorIndents/>
        <w:rPr>
          <w:ins w:id="729" w:author="Coe, David W" w:date="2020-12-09T15:08:00Z"/>
        </w:rPr>
      </w:pPr>
    </w:p>
    <w:p w14:paraId="798DB5F2" w14:textId="67447747" w:rsidR="00F104F1" w:rsidRDefault="00F104F1" w:rsidP="006C07ED">
      <w:pPr>
        <w:spacing w:after="0" w:line="480" w:lineRule="auto"/>
        <w:contextualSpacing/>
        <w:mirrorIndents/>
        <w:rPr>
          <w:ins w:id="730" w:author="Coe, David W" w:date="2020-12-09T15:08:00Z"/>
        </w:rPr>
      </w:pPr>
    </w:p>
    <w:p w14:paraId="48A0DCE6" w14:textId="1714290A" w:rsidR="00F104F1" w:rsidRDefault="00F104F1" w:rsidP="006C07ED">
      <w:pPr>
        <w:spacing w:after="0" w:line="480" w:lineRule="auto"/>
        <w:contextualSpacing/>
        <w:mirrorIndents/>
        <w:rPr>
          <w:ins w:id="731" w:author="Coe, David W" w:date="2020-12-09T15:08:00Z"/>
        </w:rPr>
      </w:pPr>
    </w:p>
    <w:p w14:paraId="7B773195" w14:textId="6F62BD02" w:rsidR="00F104F1" w:rsidRDefault="00F104F1" w:rsidP="006C07ED">
      <w:pPr>
        <w:spacing w:after="0" w:line="480" w:lineRule="auto"/>
        <w:contextualSpacing/>
        <w:mirrorIndents/>
        <w:rPr>
          <w:ins w:id="732" w:author="Coe, David W" w:date="2020-12-09T15:08:00Z"/>
        </w:rPr>
      </w:pPr>
    </w:p>
    <w:p w14:paraId="39F9DDE1" w14:textId="593579B5" w:rsidR="00F104F1" w:rsidRDefault="00F104F1" w:rsidP="006C07ED">
      <w:pPr>
        <w:spacing w:after="0" w:line="480" w:lineRule="auto"/>
        <w:contextualSpacing/>
        <w:mirrorIndents/>
        <w:rPr>
          <w:ins w:id="733" w:author="Coe, David W" w:date="2020-12-09T15:08:00Z"/>
        </w:rPr>
      </w:pPr>
    </w:p>
    <w:p w14:paraId="738AEAD8" w14:textId="5FE44C3A" w:rsidR="00F104F1" w:rsidRDefault="00F104F1" w:rsidP="006C07ED">
      <w:pPr>
        <w:spacing w:after="0" w:line="480" w:lineRule="auto"/>
        <w:contextualSpacing/>
        <w:mirrorIndents/>
        <w:rPr>
          <w:ins w:id="734" w:author="Coe, David W" w:date="2020-12-09T15:08:00Z"/>
        </w:rPr>
      </w:pPr>
    </w:p>
    <w:p w14:paraId="544D463A" w14:textId="51F20999" w:rsidR="00F104F1" w:rsidRDefault="00F104F1" w:rsidP="006C07ED">
      <w:pPr>
        <w:spacing w:after="0" w:line="480" w:lineRule="auto"/>
        <w:contextualSpacing/>
        <w:mirrorIndents/>
        <w:rPr>
          <w:ins w:id="735" w:author="Coe, David W" w:date="2020-12-09T15:08:00Z"/>
        </w:rPr>
      </w:pPr>
    </w:p>
    <w:p w14:paraId="4D671D48" w14:textId="7A1803A6" w:rsidR="00F104F1" w:rsidRDefault="00F104F1" w:rsidP="006C07ED">
      <w:pPr>
        <w:spacing w:after="0" w:line="480" w:lineRule="auto"/>
        <w:contextualSpacing/>
        <w:mirrorIndents/>
        <w:rPr>
          <w:ins w:id="736" w:author="Coe, David W" w:date="2020-12-09T15:08:00Z"/>
        </w:rPr>
      </w:pPr>
      <w:ins w:id="737" w:author="Coe, David W" w:date="2020-12-09T15:08:00Z">
        <w:r>
          <w:rPr>
            <w:noProof/>
          </w:rPr>
          <w:drawing>
            <wp:inline distT="0" distB="0" distL="0" distR="0" wp14:anchorId="64B3A7CE" wp14:editId="2B1FB2B8">
              <wp:extent cx="5639435" cy="1652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9435" cy="1652270"/>
                      </a:xfrm>
                      <a:prstGeom prst="rect">
                        <a:avLst/>
                      </a:prstGeom>
                      <a:noFill/>
                    </pic:spPr>
                  </pic:pic>
                </a:graphicData>
              </a:graphic>
            </wp:inline>
          </w:drawing>
        </w:r>
      </w:ins>
    </w:p>
    <w:p w14:paraId="544C35FF" w14:textId="68D69182" w:rsidR="00F104F1" w:rsidRDefault="00F104F1" w:rsidP="006C07ED">
      <w:pPr>
        <w:spacing w:after="0" w:line="480" w:lineRule="auto"/>
        <w:contextualSpacing/>
        <w:mirrorIndents/>
        <w:rPr>
          <w:ins w:id="738" w:author="Coe, David W" w:date="2020-12-09T15:09:00Z"/>
          <w:rFonts w:ascii="Times New Roman" w:hAnsi="Times New Roman" w:cs="Times New Roman"/>
          <w:color w:val="00000A"/>
          <w:sz w:val="24"/>
          <w:szCs w:val="24"/>
        </w:rPr>
      </w:pPr>
      <w:ins w:id="739" w:author="Coe, David W" w:date="2020-12-09T15:08:00Z">
        <w:r>
          <w:rPr>
            <w:rStyle w:val="normaltextrun"/>
            <w:b/>
            <w:bCs/>
            <w:color w:val="00000A"/>
            <w:sz w:val="32"/>
            <w:szCs w:val="32"/>
          </w:rPr>
          <w:t xml:space="preserve">Table 2. </w:t>
        </w:r>
        <w:r w:rsidRPr="00F104F1">
          <w:rPr>
            <w:rFonts w:ascii="Times New Roman" w:hAnsi="Times New Roman" w:cs="Times New Roman"/>
            <w:color w:val="00000A"/>
            <w:sz w:val="24"/>
            <w:szCs w:val="24"/>
            <w:rPrChange w:id="740" w:author="Coe, David W" w:date="2020-12-09T15:08:00Z">
              <w:rPr>
                <w:b/>
                <w:bCs/>
                <w:color w:val="00000A"/>
                <w:sz w:val="32"/>
                <w:szCs w:val="32"/>
              </w:rPr>
            </w:rPrChange>
          </w:rPr>
          <w:t>Top 7 results for occurrences of sequences of length 2, 3, and 4 of WTs in the overall dataset.</w:t>
        </w:r>
      </w:ins>
    </w:p>
    <w:p w14:paraId="0A990644" w14:textId="2091D128" w:rsidR="00F104F1" w:rsidRDefault="00F104F1" w:rsidP="006C07ED">
      <w:pPr>
        <w:spacing w:after="0" w:line="480" w:lineRule="auto"/>
        <w:contextualSpacing/>
        <w:mirrorIndents/>
        <w:rPr>
          <w:ins w:id="741" w:author="Coe, David W" w:date="2020-12-09T15:09:00Z"/>
          <w:rFonts w:ascii="Times New Roman" w:hAnsi="Times New Roman" w:cs="Times New Roman"/>
          <w:color w:val="00000A"/>
          <w:sz w:val="24"/>
          <w:szCs w:val="24"/>
        </w:rPr>
      </w:pPr>
    </w:p>
    <w:p w14:paraId="1511BE1B" w14:textId="241F9A24" w:rsidR="00F104F1" w:rsidRDefault="00F104F1" w:rsidP="006C07ED">
      <w:pPr>
        <w:spacing w:after="0" w:line="480" w:lineRule="auto"/>
        <w:contextualSpacing/>
        <w:mirrorIndents/>
        <w:rPr>
          <w:ins w:id="742" w:author="Coe, David W" w:date="2020-12-09T15:09:00Z"/>
          <w:rFonts w:ascii="Times New Roman" w:hAnsi="Times New Roman" w:cs="Times New Roman"/>
          <w:color w:val="00000A"/>
          <w:sz w:val="24"/>
          <w:szCs w:val="24"/>
        </w:rPr>
      </w:pPr>
    </w:p>
    <w:p w14:paraId="6B690E73" w14:textId="5C524ADB" w:rsidR="00F104F1" w:rsidRDefault="00F104F1" w:rsidP="006C07ED">
      <w:pPr>
        <w:spacing w:after="0" w:line="480" w:lineRule="auto"/>
        <w:contextualSpacing/>
        <w:mirrorIndents/>
        <w:rPr>
          <w:ins w:id="743" w:author="Coe, David W" w:date="2020-12-09T15:09:00Z"/>
          <w:rFonts w:ascii="Times New Roman" w:hAnsi="Times New Roman" w:cs="Times New Roman"/>
          <w:color w:val="00000A"/>
          <w:sz w:val="24"/>
          <w:szCs w:val="24"/>
        </w:rPr>
      </w:pPr>
    </w:p>
    <w:p w14:paraId="5C0E9BA2" w14:textId="13622AFA" w:rsidR="00F104F1" w:rsidRDefault="00F104F1" w:rsidP="006C07ED">
      <w:pPr>
        <w:spacing w:after="0" w:line="480" w:lineRule="auto"/>
        <w:contextualSpacing/>
        <w:mirrorIndents/>
        <w:rPr>
          <w:ins w:id="744" w:author="Coe, David W" w:date="2020-12-09T15:09:00Z"/>
          <w:rFonts w:ascii="Times New Roman" w:hAnsi="Times New Roman" w:cs="Times New Roman"/>
          <w:color w:val="00000A"/>
          <w:sz w:val="24"/>
          <w:szCs w:val="24"/>
        </w:rPr>
      </w:pPr>
    </w:p>
    <w:p w14:paraId="38177849" w14:textId="0397CF12" w:rsidR="00F104F1" w:rsidRDefault="00F104F1" w:rsidP="006C07ED">
      <w:pPr>
        <w:spacing w:after="0" w:line="480" w:lineRule="auto"/>
        <w:contextualSpacing/>
        <w:mirrorIndents/>
        <w:rPr>
          <w:ins w:id="745" w:author="Coe, David W" w:date="2020-12-09T15:09:00Z"/>
          <w:rFonts w:ascii="Times New Roman" w:hAnsi="Times New Roman" w:cs="Times New Roman"/>
          <w:color w:val="00000A"/>
          <w:sz w:val="24"/>
          <w:szCs w:val="24"/>
        </w:rPr>
      </w:pPr>
    </w:p>
    <w:p w14:paraId="71EF99C3" w14:textId="482BD505" w:rsidR="00F104F1" w:rsidRDefault="00F104F1" w:rsidP="006C07ED">
      <w:pPr>
        <w:spacing w:after="0" w:line="480" w:lineRule="auto"/>
        <w:contextualSpacing/>
        <w:mirrorIndents/>
        <w:rPr>
          <w:ins w:id="746" w:author="Coe, David W" w:date="2020-12-09T15:09:00Z"/>
          <w:rFonts w:ascii="Times New Roman" w:hAnsi="Times New Roman" w:cs="Times New Roman"/>
          <w:color w:val="00000A"/>
          <w:sz w:val="24"/>
          <w:szCs w:val="24"/>
        </w:rPr>
      </w:pPr>
    </w:p>
    <w:p w14:paraId="5497EED1" w14:textId="6FDB9F2B" w:rsidR="00F104F1" w:rsidRDefault="00F104F1" w:rsidP="006C07ED">
      <w:pPr>
        <w:spacing w:after="0" w:line="480" w:lineRule="auto"/>
        <w:contextualSpacing/>
        <w:mirrorIndents/>
        <w:rPr>
          <w:ins w:id="747" w:author="Coe, David W" w:date="2020-12-09T15:09:00Z"/>
          <w:rFonts w:ascii="Times New Roman" w:hAnsi="Times New Roman" w:cs="Times New Roman"/>
          <w:color w:val="00000A"/>
          <w:sz w:val="24"/>
          <w:szCs w:val="24"/>
        </w:rPr>
      </w:pPr>
    </w:p>
    <w:p w14:paraId="57761E0B" w14:textId="56860A75" w:rsidR="00F104F1" w:rsidRDefault="00F104F1" w:rsidP="006C07ED">
      <w:pPr>
        <w:spacing w:after="0" w:line="480" w:lineRule="auto"/>
        <w:contextualSpacing/>
        <w:mirrorIndents/>
        <w:rPr>
          <w:ins w:id="748" w:author="Coe, David W" w:date="2020-12-09T15:09:00Z"/>
          <w:rFonts w:ascii="Times New Roman" w:hAnsi="Times New Roman" w:cs="Times New Roman"/>
          <w:color w:val="00000A"/>
          <w:sz w:val="24"/>
          <w:szCs w:val="24"/>
        </w:rPr>
      </w:pPr>
    </w:p>
    <w:p w14:paraId="6F4C1F04" w14:textId="0D2781A4" w:rsidR="00F104F1" w:rsidRDefault="00F104F1" w:rsidP="006C07ED">
      <w:pPr>
        <w:spacing w:after="0" w:line="480" w:lineRule="auto"/>
        <w:contextualSpacing/>
        <w:mirrorIndents/>
        <w:rPr>
          <w:ins w:id="749" w:author="Coe, David W" w:date="2020-12-09T15:09:00Z"/>
          <w:rFonts w:ascii="Times New Roman" w:hAnsi="Times New Roman" w:cs="Times New Roman"/>
          <w:color w:val="00000A"/>
          <w:sz w:val="24"/>
          <w:szCs w:val="24"/>
        </w:rPr>
      </w:pPr>
    </w:p>
    <w:p w14:paraId="3FA51D89" w14:textId="2D4DC14F" w:rsidR="00F104F1" w:rsidRDefault="00F104F1" w:rsidP="006C07ED">
      <w:pPr>
        <w:spacing w:after="0" w:line="480" w:lineRule="auto"/>
        <w:contextualSpacing/>
        <w:mirrorIndents/>
        <w:rPr>
          <w:ins w:id="750" w:author="Coe, David W" w:date="2020-12-09T15:09:00Z"/>
          <w:rFonts w:ascii="Times New Roman" w:hAnsi="Times New Roman" w:cs="Times New Roman"/>
          <w:color w:val="00000A"/>
          <w:sz w:val="24"/>
          <w:szCs w:val="24"/>
        </w:rPr>
      </w:pPr>
    </w:p>
    <w:p w14:paraId="1AFDD08A" w14:textId="6D174980" w:rsidR="00F104F1" w:rsidRDefault="00F104F1" w:rsidP="006C07ED">
      <w:pPr>
        <w:spacing w:after="0" w:line="480" w:lineRule="auto"/>
        <w:contextualSpacing/>
        <w:mirrorIndents/>
        <w:rPr>
          <w:ins w:id="751" w:author="Coe, David W" w:date="2020-12-09T15:09:00Z"/>
          <w:rFonts w:ascii="Times New Roman" w:hAnsi="Times New Roman" w:cs="Times New Roman"/>
          <w:color w:val="00000A"/>
          <w:sz w:val="24"/>
          <w:szCs w:val="24"/>
        </w:rPr>
      </w:pPr>
    </w:p>
    <w:p w14:paraId="316BB62D" w14:textId="4B20D12C" w:rsidR="00F104F1" w:rsidRDefault="00F104F1" w:rsidP="006C07ED">
      <w:pPr>
        <w:spacing w:after="0" w:line="480" w:lineRule="auto"/>
        <w:contextualSpacing/>
        <w:mirrorIndents/>
        <w:rPr>
          <w:ins w:id="752" w:author="Coe, David W" w:date="2020-12-09T15:09:00Z"/>
          <w:rFonts w:ascii="Times New Roman" w:hAnsi="Times New Roman" w:cs="Times New Roman"/>
          <w:color w:val="00000A"/>
          <w:sz w:val="24"/>
          <w:szCs w:val="24"/>
        </w:rPr>
      </w:pPr>
    </w:p>
    <w:p w14:paraId="450566D7" w14:textId="33D4E7FD" w:rsidR="00F104F1" w:rsidRDefault="00F104F1" w:rsidP="006C07ED">
      <w:pPr>
        <w:spacing w:after="0" w:line="480" w:lineRule="auto"/>
        <w:contextualSpacing/>
        <w:mirrorIndents/>
        <w:rPr>
          <w:ins w:id="753" w:author="Coe, David W" w:date="2020-12-09T15:09:00Z"/>
          <w:rFonts w:ascii="Times New Roman" w:hAnsi="Times New Roman" w:cs="Times New Roman"/>
          <w:color w:val="00000A"/>
          <w:sz w:val="24"/>
          <w:szCs w:val="24"/>
        </w:rPr>
      </w:pPr>
    </w:p>
    <w:p w14:paraId="4272798E" w14:textId="379EB62C" w:rsidR="00F104F1" w:rsidRDefault="00F104F1" w:rsidP="006C07ED">
      <w:pPr>
        <w:spacing w:after="0" w:line="480" w:lineRule="auto"/>
        <w:contextualSpacing/>
        <w:mirrorIndents/>
        <w:rPr>
          <w:ins w:id="754" w:author="Coe, David W" w:date="2020-12-09T15:09:00Z"/>
          <w:rFonts w:ascii="Times New Roman" w:hAnsi="Times New Roman" w:cs="Times New Roman"/>
          <w:color w:val="00000A"/>
          <w:sz w:val="24"/>
          <w:szCs w:val="24"/>
        </w:rPr>
      </w:pPr>
    </w:p>
    <w:p w14:paraId="5EBF7D77" w14:textId="3D786446" w:rsidR="00F104F1" w:rsidRDefault="00F104F1" w:rsidP="006C07ED">
      <w:pPr>
        <w:spacing w:after="0" w:line="480" w:lineRule="auto"/>
        <w:contextualSpacing/>
        <w:mirrorIndents/>
        <w:rPr>
          <w:ins w:id="755" w:author="Coe, David W" w:date="2020-12-09T15:09:00Z"/>
          <w:rFonts w:ascii="Times New Roman" w:hAnsi="Times New Roman" w:cs="Times New Roman"/>
          <w:color w:val="00000A"/>
          <w:sz w:val="24"/>
          <w:szCs w:val="24"/>
        </w:rPr>
      </w:pPr>
    </w:p>
    <w:p w14:paraId="4EABAB1E" w14:textId="699B4E19" w:rsidR="00F104F1" w:rsidRDefault="00F104F1" w:rsidP="006C07ED">
      <w:pPr>
        <w:spacing w:after="0" w:line="480" w:lineRule="auto"/>
        <w:contextualSpacing/>
        <w:mirrorIndents/>
        <w:rPr>
          <w:ins w:id="756" w:author="Coe, David W" w:date="2020-12-09T15:09:00Z"/>
          <w:rFonts w:ascii="Times New Roman" w:hAnsi="Times New Roman" w:cs="Times New Roman"/>
          <w:color w:val="00000A"/>
          <w:sz w:val="24"/>
          <w:szCs w:val="24"/>
        </w:rPr>
      </w:pPr>
      <w:ins w:id="757" w:author="Coe, David W" w:date="2020-12-09T15:09:00Z">
        <w:r w:rsidRPr="00F104F1">
          <w:rPr>
            <w:rFonts w:ascii="Times New Roman" w:hAnsi="Times New Roman" w:cs="Times New Roman"/>
            <w:noProof/>
            <w:color w:val="00000A"/>
            <w:sz w:val="24"/>
            <w:szCs w:val="24"/>
          </w:rPr>
          <w:drawing>
            <wp:inline distT="0" distB="0" distL="0" distR="0" wp14:anchorId="06100D6C" wp14:editId="7346EB1C">
              <wp:extent cx="6600825" cy="1790700"/>
              <wp:effectExtent l="0" t="0" r="9525" b="0"/>
              <wp:docPr id="38" name="Picture 2">
                <a:extLst xmlns:a="http://schemas.openxmlformats.org/drawingml/2006/main">
                  <a:ext uri="{FF2B5EF4-FFF2-40B4-BE49-F238E27FC236}">
                    <a16:creationId xmlns:a16="http://schemas.microsoft.com/office/drawing/2014/main" id="{ACD0C622-A26A-4CF6-BA6C-19E8DF46D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D0C622-A26A-4CF6-BA6C-19E8DF46D990}"/>
                          </a:ext>
                        </a:extLst>
                      </pic:cNvPr>
                      <pic:cNvPicPr>
                        <a:picLocks noChangeAspect="1"/>
                      </pic:cNvPicPr>
                    </pic:nvPicPr>
                    <pic:blipFill>
                      <a:blip r:embed="rId18"/>
                      <a:stretch>
                        <a:fillRect/>
                      </a:stretch>
                    </pic:blipFill>
                    <pic:spPr>
                      <a:xfrm>
                        <a:off x="0" y="0"/>
                        <a:ext cx="6613063" cy="1794020"/>
                      </a:xfrm>
                      <a:prstGeom prst="rect">
                        <a:avLst/>
                      </a:prstGeom>
                    </pic:spPr>
                  </pic:pic>
                </a:graphicData>
              </a:graphic>
            </wp:inline>
          </w:drawing>
        </w:r>
      </w:ins>
    </w:p>
    <w:p w14:paraId="4FF094A5" w14:textId="10FE2708" w:rsidR="00F104F1" w:rsidRPr="00F104F1" w:rsidRDefault="00F104F1" w:rsidP="006C07ED">
      <w:pPr>
        <w:spacing w:after="0" w:line="480" w:lineRule="auto"/>
        <w:contextualSpacing/>
        <w:mirrorIndents/>
        <w:rPr>
          <w:ins w:id="758" w:author="Coe, David W" w:date="2020-12-09T15:09:00Z"/>
          <w:rFonts w:ascii="Times New Roman" w:hAnsi="Times New Roman" w:cs="Times New Roman"/>
          <w:color w:val="00000A"/>
          <w:sz w:val="24"/>
          <w:szCs w:val="24"/>
        </w:rPr>
      </w:pPr>
      <w:ins w:id="759" w:author="Coe, David W" w:date="2020-12-09T15:09:00Z">
        <w:r>
          <w:rPr>
            <w:rStyle w:val="normaltextrun"/>
            <w:b/>
            <w:bCs/>
            <w:color w:val="00000A"/>
            <w:sz w:val="32"/>
            <w:szCs w:val="32"/>
          </w:rPr>
          <w:t xml:space="preserve">Table 3. </w:t>
        </w:r>
        <w:r w:rsidRPr="00F104F1">
          <w:rPr>
            <w:rFonts w:ascii="Times New Roman" w:hAnsi="Times New Roman" w:cs="Times New Roman"/>
            <w:color w:val="00000A"/>
            <w:sz w:val="24"/>
            <w:szCs w:val="24"/>
            <w:rPrChange w:id="760" w:author="Coe, David W" w:date="2020-12-09T15:09:00Z">
              <w:rPr>
                <w:b/>
                <w:bCs/>
                <w:color w:val="00000A"/>
                <w:sz w:val="32"/>
                <w:szCs w:val="32"/>
              </w:rPr>
            </w:rPrChange>
          </w:rPr>
          <w:t xml:space="preserve">Markov Chain analysis (as performed in </w:t>
        </w:r>
        <w:proofErr w:type="spellStart"/>
        <w:r w:rsidRPr="00F104F1">
          <w:rPr>
            <w:rFonts w:ascii="Times New Roman" w:hAnsi="Times New Roman" w:cs="Times New Roman"/>
            <w:color w:val="00000A"/>
            <w:sz w:val="24"/>
            <w:szCs w:val="24"/>
            <w:rPrChange w:id="761" w:author="Coe, David W" w:date="2020-12-09T15:09:00Z">
              <w:rPr>
                <w:b/>
                <w:bCs/>
                <w:color w:val="00000A"/>
                <w:sz w:val="32"/>
                <w:szCs w:val="32"/>
              </w:rPr>
            </w:rPrChange>
          </w:rPr>
          <w:t>Vautard</w:t>
        </w:r>
        <w:proofErr w:type="spellEnd"/>
        <w:r w:rsidRPr="00F104F1">
          <w:rPr>
            <w:rFonts w:ascii="Times New Roman" w:hAnsi="Times New Roman" w:cs="Times New Roman"/>
            <w:color w:val="00000A"/>
            <w:sz w:val="24"/>
            <w:szCs w:val="24"/>
            <w:rPrChange w:id="762" w:author="Coe, David W" w:date="2020-12-09T15:09:00Z">
              <w:rPr>
                <w:b/>
                <w:bCs/>
                <w:color w:val="00000A"/>
                <w:sz w:val="32"/>
                <w:szCs w:val="32"/>
              </w:rPr>
            </w:rPrChange>
          </w:rPr>
          <w:t xml:space="preserve"> et al. 1990) indicating WT progression. Table C indicates WTs that are likely to transition between each other, with values below 500 being significant at the 95% level (bold and italicized). Table D indicates WTs that are unlikely to transition between each other, with values below 500 being significant at the 95% level (bold and italicized).</w:t>
        </w:r>
      </w:ins>
    </w:p>
    <w:p w14:paraId="59D1BDF5" w14:textId="32F117D5" w:rsidR="00F104F1" w:rsidRDefault="00F104F1" w:rsidP="006C07ED">
      <w:pPr>
        <w:spacing w:after="0" w:line="480" w:lineRule="auto"/>
        <w:contextualSpacing/>
        <w:mirrorIndents/>
        <w:rPr>
          <w:ins w:id="763" w:author="Coe, David W" w:date="2020-12-09T15:09:00Z"/>
          <w:rFonts w:ascii="Times New Roman" w:hAnsi="Times New Roman" w:cs="Times New Roman"/>
          <w:color w:val="00000A"/>
          <w:sz w:val="24"/>
          <w:szCs w:val="24"/>
        </w:rPr>
      </w:pPr>
    </w:p>
    <w:p w14:paraId="662C0F82" w14:textId="7C5506E4" w:rsidR="00F104F1" w:rsidRDefault="00F104F1" w:rsidP="006C07ED">
      <w:pPr>
        <w:spacing w:after="0" w:line="480" w:lineRule="auto"/>
        <w:contextualSpacing/>
        <w:mirrorIndents/>
        <w:rPr>
          <w:ins w:id="764" w:author="Coe, David W" w:date="2020-12-09T15:09:00Z"/>
          <w:rFonts w:ascii="Times New Roman" w:hAnsi="Times New Roman" w:cs="Times New Roman"/>
          <w:color w:val="00000A"/>
          <w:sz w:val="24"/>
          <w:szCs w:val="24"/>
        </w:rPr>
      </w:pPr>
    </w:p>
    <w:p w14:paraId="64F6410D" w14:textId="4FBCBCEA" w:rsidR="00F104F1" w:rsidRDefault="00F104F1" w:rsidP="006C07ED">
      <w:pPr>
        <w:spacing w:after="0" w:line="480" w:lineRule="auto"/>
        <w:contextualSpacing/>
        <w:mirrorIndents/>
        <w:rPr>
          <w:ins w:id="765" w:author="Coe, David W" w:date="2020-12-09T15:09:00Z"/>
          <w:rFonts w:ascii="Times New Roman" w:hAnsi="Times New Roman" w:cs="Times New Roman"/>
          <w:color w:val="00000A"/>
          <w:sz w:val="24"/>
          <w:szCs w:val="24"/>
        </w:rPr>
      </w:pPr>
    </w:p>
    <w:p w14:paraId="16A84443" w14:textId="7673E9DA" w:rsidR="00F104F1" w:rsidRDefault="00F104F1" w:rsidP="006C07ED">
      <w:pPr>
        <w:spacing w:after="0" w:line="480" w:lineRule="auto"/>
        <w:contextualSpacing/>
        <w:mirrorIndents/>
        <w:rPr>
          <w:ins w:id="766" w:author="Coe, David W" w:date="2020-12-09T15:09:00Z"/>
          <w:rFonts w:ascii="Times New Roman" w:hAnsi="Times New Roman" w:cs="Times New Roman"/>
          <w:color w:val="00000A"/>
          <w:sz w:val="24"/>
          <w:szCs w:val="24"/>
        </w:rPr>
      </w:pPr>
    </w:p>
    <w:p w14:paraId="57DF5019" w14:textId="73F1813D" w:rsidR="00F104F1" w:rsidRDefault="00F104F1" w:rsidP="006C07ED">
      <w:pPr>
        <w:spacing w:after="0" w:line="480" w:lineRule="auto"/>
        <w:contextualSpacing/>
        <w:mirrorIndents/>
        <w:rPr>
          <w:ins w:id="767" w:author="Coe, David W" w:date="2020-12-09T15:09:00Z"/>
          <w:rFonts w:ascii="Times New Roman" w:hAnsi="Times New Roman" w:cs="Times New Roman"/>
          <w:color w:val="00000A"/>
          <w:sz w:val="24"/>
          <w:szCs w:val="24"/>
        </w:rPr>
      </w:pPr>
    </w:p>
    <w:p w14:paraId="12F7E44B" w14:textId="77777777" w:rsidR="00F104F1" w:rsidRPr="00F104F1" w:rsidRDefault="00F104F1" w:rsidP="006C07ED">
      <w:pPr>
        <w:spacing w:after="0" w:line="480" w:lineRule="auto"/>
        <w:contextualSpacing/>
        <w:mirrorIndents/>
        <w:rPr>
          <w:ins w:id="768" w:author="Coe, David W" w:date="2020-12-09T15:08:00Z"/>
          <w:rFonts w:ascii="Times New Roman" w:hAnsi="Times New Roman" w:cs="Times New Roman"/>
          <w:sz w:val="24"/>
          <w:szCs w:val="24"/>
          <w:rPrChange w:id="769" w:author="Coe, David W" w:date="2020-12-09T15:08:00Z">
            <w:rPr>
              <w:ins w:id="770" w:author="Coe, David W" w:date="2020-12-09T15:08:00Z"/>
            </w:rPr>
          </w:rPrChange>
        </w:rPr>
      </w:pPr>
    </w:p>
    <w:p w14:paraId="2A12FA48" w14:textId="77777777" w:rsidR="00F104F1" w:rsidRDefault="00F104F1" w:rsidP="006C07ED">
      <w:pPr>
        <w:spacing w:after="0" w:line="480" w:lineRule="auto"/>
        <w:contextualSpacing/>
        <w:mirrorIndents/>
        <w:rPr>
          <w:ins w:id="771" w:author="Coe, David W" w:date="2020-12-09T15:07:00Z"/>
        </w:rPr>
      </w:pPr>
    </w:p>
    <w:p w14:paraId="179AEF28" w14:textId="43C8541F" w:rsidR="00F104F1" w:rsidRDefault="00F104F1" w:rsidP="006C07ED">
      <w:pPr>
        <w:spacing w:after="0" w:line="480" w:lineRule="auto"/>
        <w:contextualSpacing/>
        <w:mirrorIndents/>
      </w:pPr>
    </w:p>
    <w:p w14:paraId="786F49C6" w14:textId="01E014FB" w:rsidR="00C42B0C" w:rsidRDefault="00C42B0C" w:rsidP="006C07ED">
      <w:pPr>
        <w:pStyle w:val="paragraph"/>
        <w:spacing w:line="480" w:lineRule="auto"/>
        <w:jc w:val="both"/>
        <w:textAlignment w:val="baseline"/>
        <w:rPr>
          <w:color w:val="00000A"/>
        </w:rPr>
      </w:pPr>
      <w:r>
        <w:rPr>
          <w:rFonts w:asciiTheme="minorHAnsi" w:eastAsiaTheme="minorHAnsi" w:hAnsiTheme="minorHAnsi" w:cstheme="minorBidi"/>
          <w:noProof/>
          <w:sz w:val="22"/>
          <w:szCs w:val="22"/>
        </w:rPr>
        <w:drawing>
          <wp:anchor distT="0" distB="0" distL="114300" distR="114300" simplePos="0" relativeHeight="251664384" behindDoc="1" locked="0" layoutInCell="1" allowOverlap="1" wp14:anchorId="3112251C" wp14:editId="06F0BDD5">
            <wp:simplePos x="0" y="0"/>
            <wp:positionH relativeFrom="margin">
              <wp:posOffset>3311525</wp:posOffset>
            </wp:positionH>
            <wp:positionV relativeFrom="paragraph">
              <wp:posOffset>381000</wp:posOffset>
            </wp:positionV>
            <wp:extent cx="2578100" cy="1933575"/>
            <wp:effectExtent l="0" t="0" r="0" b="9525"/>
            <wp:wrapTight wrapText="bothSides">
              <wp:wrapPolygon edited="0">
                <wp:start x="0" y="0"/>
                <wp:lineTo x="0" y="21494"/>
                <wp:lineTo x="21387" y="21494"/>
                <wp:lineTo x="2138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cstheme="minorBidi"/>
          <w:noProof/>
          <w:sz w:val="22"/>
          <w:szCs w:val="22"/>
        </w:rPr>
        <w:drawing>
          <wp:anchor distT="0" distB="0" distL="114300" distR="114300" simplePos="0" relativeHeight="251663360" behindDoc="1" locked="0" layoutInCell="1" allowOverlap="1" wp14:anchorId="207B30F7" wp14:editId="586B9683">
            <wp:simplePos x="0" y="0"/>
            <wp:positionH relativeFrom="margin">
              <wp:posOffset>-219075</wp:posOffset>
            </wp:positionH>
            <wp:positionV relativeFrom="paragraph">
              <wp:posOffset>219075</wp:posOffset>
            </wp:positionV>
            <wp:extent cx="3242310" cy="2162175"/>
            <wp:effectExtent l="0" t="0" r="0" b="9525"/>
            <wp:wrapTight wrapText="bothSides">
              <wp:wrapPolygon edited="0">
                <wp:start x="0" y="0"/>
                <wp:lineTo x="0" y="21505"/>
                <wp:lineTo x="21448" y="21505"/>
                <wp:lineTo x="2144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31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op"/>
          <w:color w:val="00000A"/>
          <w:sz w:val="32"/>
          <w:szCs w:val="32"/>
        </w:rPr>
        <w:t> </w:t>
      </w:r>
    </w:p>
    <w:p w14:paraId="65B4C8AD" w14:textId="00105A24"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3837428" w14:textId="180626FB" w:rsidR="00C42B0C" w:rsidRDefault="00C42B0C" w:rsidP="006C07ED">
      <w:pPr>
        <w:pStyle w:val="paragraph"/>
        <w:spacing w:line="480" w:lineRule="auto"/>
        <w:jc w:val="both"/>
        <w:textAlignment w:val="baseline"/>
        <w:rPr>
          <w:color w:val="00000A"/>
        </w:rPr>
      </w:pPr>
      <w:r>
        <w:rPr>
          <w:rStyle w:val="normaltextrun"/>
          <w:b/>
          <w:bCs/>
          <w:color w:val="00000A"/>
          <w:sz w:val="32"/>
          <w:szCs w:val="32"/>
        </w:rPr>
        <w:t>Figure 1.</w:t>
      </w:r>
      <w:r>
        <w:rPr>
          <w:rStyle w:val="normaltextrun"/>
          <w:color w:val="00000A"/>
        </w:rPr>
        <w:t xml:space="preserve"> Map of the bounded area used in this study (left) and k-means clustering results (right). </w:t>
      </w:r>
      <w:bookmarkStart w:id="772" w:name="_Hlk37340548"/>
      <w:r>
        <w:rPr>
          <w:rStyle w:val="spellingerror"/>
          <w:color w:val="00000A"/>
        </w:rPr>
        <w:t>Classifiability</w:t>
      </w:r>
      <w:r>
        <w:rPr>
          <w:rStyle w:val="normaltextrun"/>
          <w:color w:val="00000A"/>
        </w:rPr>
        <w:t xml:space="preserve"> Index (red line) shows the results of the k-means clustering for k=1...10. Red noise was made from the dataset and run through k-means to determine the 90% confidence interval of the CI (gray shading). The CI is significant for values where the red line lies above the gray shading.</w:t>
      </w:r>
      <w:r>
        <w:rPr>
          <w:rStyle w:val="eop"/>
          <w:color w:val="00000A"/>
        </w:rPr>
        <w:t> </w:t>
      </w:r>
    </w:p>
    <w:bookmarkEnd w:id="772"/>
    <w:p w14:paraId="450BFE2B" w14:textId="26F4C32E"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78229714" w14:textId="48179360"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20AC3D6" w14:textId="6C480B22" w:rsidR="00C42B0C" w:rsidDel="00F104F1" w:rsidRDefault="00C42B0C" w:rsidP="006C07ED">
      <w:pPr>
        <w:pStyle w:val="paragraph"/>
        <w:spacing w:line="480" w:lineRule="auto"/>
        <w:jc w:val="both"/>
        <w:textAlignment w:val="baseline"/>
        <w:rPr>
          <w:del w:id="773" w:author="Coe, David W" w:date="2020-12-09T15:10:00Z"/>
          <w:color w:val="00000A"/>
        </w:rPr>
      </w:pPr>
      <w:r>
        <w:rPr>
          <w:rStyle w:val="eop"/>
          <w:rFonts w:ascii="Calibri" w:hAnsi="Calibri" w:cs="Calibri"/>
          <w:color w:val="00000A"/>
        </w:rPr>
        <w:t> </w:t>
      </w:r>
    </w:p>
    <w:p w14:paraId="5207E665" w14:textId="6E4EC4FF" w:rsidR="00C42B0C" w:rsidDel="00F104F1" w:rsidRDefault="00C42B0C" w:rsidP="006C07ED">
      <w:pPr>
        <w:pStyle w:val="paragraph"/>
        <w:spacing w:line="480" w:lineRule="auto"/>
        <w:jc w:val="both"/>
        <w:textAlignment w:val="baseline"/>
        <w:rPr>
          <w:del w:id="774" w:author="Coe, David W" w:date="2020-12-09T15:10:00Z"/>
          <w:color w:val="00000A"/>
        </w:rPr>
      </w:pPr>
      <w:del w:id="775" w:author="Coe, David W" w:date="2020-12-09T15:10:00Z">
        <w:r w:rsidDel="00F104F1">
          <w:rPr>
            <w:rStyle w:val="eop"/>
            <w:rFonts w:ascii="Calibri" w:hAnsi="Calibri" w:cs="Calibri"/>
            <w:color w:val="00000A"/>
          </w:rPr>
          <w:lastRenderedPageBreak/>
          <w:delText> </w:delText>
        </w:r>
      </w:del>
    </w:p>
    <w:p w14:paraId="141EA1FC" w14:textId="77777777" w:rsidR="00C42B0C" w:rsidRDefault="00C42B0C" w:rsidP="006C07ED">
      <w:pPr>
        <w:pStyle w:val="paragraph"/>
        <w:spacing w:line="480" w:lineRule="auto"/>
        <w:jc w:val="both"/>
        <w:textAlignment w:val="baseline"/>
        <w:rPr>
          <w:color w:val="00000A"/>
        </w:rPr>
      </w:pPr>
      <w:del w:id="776" w:author="Coe, David W" w:date="2020-12-09T15:10:00Z">
        <w:r w:rsidDel="00F104F1">
          <w:rPr>
            <w:rStyle w:val="eop"/>
            <w:color w:val="00000A"/>
            <w:sz w:val="28"/>
            <w:szCs w:val="28"/>
          </w:rPr>
          <w:delText> </w:delText>
        </w:r>
      </w:del>
    </w:p>
    <w:p w14:paraId="46AD31F7" w14:textId="56B687A6" w:rsidR="00C42B0C" w:rsidRDefault="00C42B0C" w:rsidP="006C07ED">
      <w:pPr>
        <w:pStyle w:val="paragraph"/>
        <w:spacing w:line="480" w:lineRule="auto"/>
        <w:jc w:val="both"/>
        <w:textAlignment w:val="baseline"/>
        <w:rPr>
          <w:color w:val="00000A"/>
        </w:rPr>
      </w:pPr>
      <w:r>
        <w:rPr>
          <w:rStyle w:val="eop"/>
          <w:color w:val="00000A"/>
          <w:sz w:val="28"/>
          <w:szCs w:val="28"/>
        </w:rPr>
        <w:t>  </w:t>
      </w:r>
    </w:p>
    <w:p w14:paraId="7D62B668" w14:textId="25B7B17E" w:rsidR="00C42B0C" w:rsidRDefault="00F104F1" w:rsidP="006C07ED">
      <w:pPr>
        <w:pStyle w:val="paragraph"/>
        <w:spacing w:line="480" w:lineRule="auto"/>
        <w:jc w:val="both"/>
        <w:textAlignment w:val="baseline"/>
        <w:rPr>
          <w:color w:val="00000A"/>
        </w:rPr>
      </w:pPr>
      <w:ins w:id="777" w:author="Coe, David W" w:date="2020-12-09T15:10:00Z">
        <w:r w:rsidRPr="00F104F1">
          <w:rPr>
            <w:noProof/>
            <w:color w:val="00000A"/>
            <w:sz w:val="28"/>
            <w:szCs w:val="28"/>
          </w:rPr>
          <w:lastRenderedPageBreak/>
          <w:drawing>
            <wp:inline distT="0" distB="0" distL="0" distR="0" wp14:anchorId="40EEE50C" wp14:editId="1E84C691">
              <wp:extent cx="5943600" cy="3703320"/>
              <wp:effectExtent l="0" t="0" r="0" b="0"/>
              <wp:docPr id="39" name="Picture 3">
                <a:extLst xmlns:a="http://schemas.openxmlformats.org/drawingml/2006/main">
                  <a:ext uri="{FF2B5EF4-FFF2-40B4-BE49-F238E27FC236}">
                    <a16:creationId xmlns:a16="http://schemas.microsoft.com/office/drawing/2014/main" id="{0B032429-CFC7-4F81-B010-51BA9390B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032429-CFC7-4F81-B010-51BA9390B202}"/>
                          </a:ext>
                        </a:extLst>
                      </pic:cNvPr>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0" y="0"/>
                        <a:ext cx="5943600" cy="3703320"/>
                      </a:xfrm>
                      <a:prstGeom prst="rect">
                        <a:avLst/>
                      </a:prstGeom>
                    </pic:spPr>
                  </pic:pic>
                </a:graphicData>
              </a:graphic>
            </wp:inline>
          </w:drawing>
        </w:r>
      </w:ins>
      <w:del w:id="778" w:author="Coe, David W" w:date="2020-12-09T15:10:00Z">
        <w:r w:rsidR="00C42B0C" w:rsidDel="00F104F1">
          <w:rPr>
            <w:rFonts w:asciiTheme="minorHAnsi" w:eastAsiaTheme="minorHAnsi" w:hAnsiTheme="minorHAnsi" w:cstheme="minorBidi"/>
            <w:noProof/>
            <w:sz w:val="22"/>
            <w:szCs w:val="22"/>
          </w:rPr>
          <w:drawing>
            <wp:anchor distT="0" distB="0" distL="114300" distR="114300" simplePos="0" relativeHeight="251666432" behindDoc="1" locked="0" layoutInCell="1" allowOverlap="1" wp14:anchorId="7DDEE18C" wp14:editId="1320FE80">
              <wp:simplePos x="0" y="0"/>
              <wp:positionH relativeFrom="column">
                <wp:posOffset>3451225</wp:posOffset>
              </wp:positionH>
              <wp:positionV relativeFrom="paragraph">
                <wp:posOffset>0</wp:posOffset>
              </wp:positionV>
              <wp:extent cx="3125470" cy="2343150"/>
              <wp:effectExtent l="0" t="0" r="0" b="0"/>
              <wp:wrapTight wrapText="bothSides">
                <wp:wrapPolygon edited="0">
                  <wp:start x="0" y="0"/>
                  <wp:lineTo x="0" y="21424"/>
                  <wp:lineTo x="21460" y="21424"/>
                  <wp:lineTo x="2146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47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B0C" w:rsidDel="00F104F1">
          <w:rPr>
            <w:rFonts w:asciiTheme="minorHAnsi" w:eastAsiaTheme="minorHAnsi" w:hAnsiTheme="minorHAnsi" w:cstheme="minorBidi"/>
            <w:noProof/>
            <w:sz w:val="22"/>
            <w:szCs w:val="22"/>
          </w:rPr>
          <w:drawing>
            <wp:anchor distT="0" distB="0" distL="114300" distR="114300" simplePos="0" relativeHeight="251665408" behindDoc="1" locked="0" layoutInCell="1" allowOverlap="1" wp14:anchorId="2026718D" wp14:editId="0D024E79">
              <wp:simplePos x="0" y="0"/>
              <wp:positionH relativeFrom="margin">
                <wp:align>left</wp:align>
              </wp:positionH>
              <wp:positionV relativeFrom="paragraph">
                <wp:posOffset>0</wp:posOffset>
              </wp:positionV>
              <wp:extent cx="3178175" cy="2324100"/>
              <wp:effectExtent l="0" t="0" r="3175" b="0"/>
              <wp:wrapTight wrapText="bothSides">
                <wp:wrapPolygon edited="0">
                  <wp:start x="0" y="0"/>
                  <wp:lineTo x="0" y="21423"/>
                  <wp:lineTo x="21492" y="21423"/>
                  <wp:lineTo x="2149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303" cy="2325982"/>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C42B0C">
        <w:rPr>
          <w:rStyle w:val="eop"/>
          <w:color w:val="00000A"/>
          <w:sz w:val="28"/>
          <w:szCs w:val="28"/>
        </w:rPr>
        <w:t> </w:t>
      </w:r>
    </w:p>
    <w:p w14:paraId="4EFCA047" w14:textId="089D4634" w:rsidR="00C42B0C" w:rsidDel="00E2147C" w:rsidRDefault="00C42B0C" w:rsidP="00E2147C">
      <w:pPr>
        <w:pStyle w:val="paragraph"/>
        <w:spacing w:line="480" w:lineRule="auto"/>
        <w:jc w:val="both"/>
        <w:textAlignment w:val="baseline"/>
        <w:rPr>
          <w:del w:id="779" w:author="Coe, David W" w:date="2020-12-09T15:10:00Z"/>
          <w:rStyle w:val="normaltextrun"/>
          <w:color w:val="00000A"/>
        </w:rPr>
      </w:pPr>
      <w:r>
        <w:rPr>
          <w:rStyle w:val="normaltextrun"/>
          <w:b/>
          <w:bCs/>
          <w:color w:val="00000A"/>
          <w:sz w:val="28"/>
          <w:szCs w:val="28"/>
        </w:rPr>
        <w:lastRenderedPageBreak/>
        <w:t>Figure 2.</w:t>
      </w:r>
      <w:r>
        <w:rPr>
          <w:rStyle w:val="normaltextrun"/>
          <w:color w:val="00000A"/>
        </w:rPr>
        <w:t> </w:t>
      </w:r>
      <w:ins w:id="780" w:author="Coe, David W" w:date="2020-12-09T15:13:00Z">
        <w:r w:rsidR="00E2147C">
          <w:rPr>
            <w:rStyle w:val="normaltextrun"/>
            <w:b/>
            <w:bCs/>
            <w:color w:val="00000A"/>
            <w:sz w:val="28"/>
            <w:szCs w:val="28"/>
          </w:rPr>
          <w:t>Autumn Season Weather Types Lower Atmosphere</w:t>
        </w:r>
        <w:r w:rsidR="00E2147C">
          <w:rPr>
            <w:rStyle w:val="eop"/>
            <w:color w:val="00000A"/>
            <w:sz w:val="28"/>
            <w:szCs w:val="28"/>
          </w:rPr>
          <w:t> </w:t>
        </w:r>
      </w:ins>
      <w:del w:id="781" w:author="Coe, David W" w:date="2020-12-09T15:10:00Z">
        <w:r w:rsidDel="00F104F1">
          <w:rPr>
            <w:rStyle w:val="eop"/>
            <w:color w:val="00000A"/>
          </w:rPr>
          <w:delText> </w:delText>
        </w:r>
      </w:del>
    </w:p>
    <w:p w14:paraId="5F79C7AA" w14:textId="77777777" w:rsidR="00E2147C" w:rsidRDefault="00E2147C" w:rsidP="006C07ED">
      <w:pPr>
        <w:pStyle w:val="paragraph"/>
        <w:spacing w:line="480" w:lineRule="auto"/>
        <w:jc w:val="both"/>
        <w:textAlignment w:val="baseline"/>
        <w:rPr>
          <w:ins w:id="782" w:author="Coe, David W" w:date="2020-12-09T15:12:00Z"/>
          <w:color w:val="00000A"/>
        </w:rPr>
      </w:pPr>
    </w:p>
    <w:p w14:paraId="4C9D9E3B" w14:textId="1793BFCB" w:rsidR="00C42B0C" w:rsidDel="00F104F1" w:rsidRDefault="00F104F1">
      <w:pPr>
        <w:pStyle w:val="paragraph"/>
        <w:spacing w:line="480" w:lineRule="auto"/>
        <w:jc w:val="both"/>
        <w:textAlignment w:val="baseline"/>
        <w:rPr>
          <w:del w:id="783" w:author="Coe, David W" w:date="2020-12-09T15:10:00Z"/>
          <w:color w:val="00000A"/>
        </w:rPr>
      </w:pPr>
      <w:ins w:id="784" w:author="Coe, David W" w:date="2020-12-09T15:10:00Z">
        <w:r w:rsidRPr="00F104F1">
          <w:rPr>
            <w:color w:val="00000A"/>
          </w:rPr>
          <w:t>850 hPa u and v winds</w:t>
        </w:r>
      </w:ins>
      <w:ins w:id="785" w:author="Coe, David W" w:date="2020-12-09T15:11:00Z">
        <w:r w:rsidR="00E2147C">
          <w:rPr>
            <w:color w:val="00000A"/>
          </w:rPr>
          <w:t xml:space="preserve">, </w:t>
        </w:r>
      </w:ins>
      <w:ins w:id="786" w:author="Coe, David W" w:date="2020-12-09T15:10:00Z">
        <w:r w:rsidRPr="00F104F1">
          <w:rPr>
            <w:color w:val="00000A"/>
          </w:rPr>
          <w:t>Means Sea Level Pressure (contour)</w:t>
        </w:r>
      </w:ins>
      <w:ins w:id="787" w:author="Coe, David W" w:date="2020-12-09T15:11:00Z">
        <w:r w:rsidR="00E2147C">
          <w:rPr>
            <w:color w:val="00000A"/>
          </w:rPr>
          <w:t>, and daily mean removed average precipitation anomalies (mm/day, shaded)</w:t>
        </w:r>
      </w:ins>
      <w:ins w:id="788" w:author="Coe, David W" w:date="2020-12-09T15:10:00Z">
        <w:r w:rsidRPr="00F104F1">
          <w:rPr>
            <w:color w:val="00000A"/>
          </w:rPr>
          <w:t xml:space="preserve"> </w:t>
        </w:r>
      </w:ins>
      <w:ins w:id="789" w:author="Coe, David W" w:date="2020-12-09T15:12:00Z">
        <w:r w:rsidR="00E2147C">
          <w:rPr>
            <w:rStyle w:val="normaltextrun"/>
            <w:color w:val="00000A"/>
          </w:rPr>
          <w:t>ERA5 data from 1979-2018 plotted for each WT</w:t>
        </w:r>
      </w:ins>
      <w:ins w:id="790" w:author="Coe, David W" w:date="2020-12-09T15:10:00Z">
        <w:r w:rsidRPr="00F104F1">
          <w:rPr>
            <w:color w:val="00000A"/>
          </w:rPr>
          <w:t xml:space="preserve">. </w:t>
        </w:r>
      </w:ins>
      <w:del w:id="791" w:author="Coe, David W" w:date="2020-12-09T15:10:00Z">
        <w:r w:rsidR="00C42B0C" w:rsidDel="00F104F1">
          <w:rPr>
            <w:rStyle w:val="normaltextrun"/>
            <w:color w:val="00000A"/>
          </w:rPr>
          <w:delText xml:space="preserve">Correlation Coefficient (left) and RMSE (right) for daily fields compared to each Weather Type with regards to 500-hPa height (top left panel), MSLP (top right panel), 850-hPa U-wind component (bottom left panel), and 850-hPa V-wind component (bottom right panel). Blue shaded bars represent </w:delText>
        </w:r>
        <w:r w:rsidR="00A804FD" w:rsidDel="00F104F1">
          <w:rPr>
            <w:rStyle w:val="normaltextrun"/>
            <w:color w:val="00000A"/>
          </w:rPr>
          <w:delText xml:space="preserve">values for daily fields compared to their assigned WT, and </w:delText>
        </w:r>
        <w:r w:rsidR="006A1CFB" w:rsidDel="00F104F1">
          <w:rPr>
            <w:rStyle w:val="normaltextrun"/>
            <w:color w:val="00000A"/>
          </w:rPr>
          <w:delText>gray shaded bards represent daily fields compared to other WTs.</w:delText>
        </w:r>
      </w:del>
    </w:p>
    <w:p w14:paraId="55CC207D" w14:textId="510173F0" w:rsidR="00C42B0C" w:rsidRDefault="00C42B0C">
      <w:pPr>
        <w:pStyle w:val="paragraph"/>
        <w:spacing w:line="480" w:lineRule="auto"/>
        <w:jc w:val="both"/>
        <w:textAlignment w:val="baseline"/>
        <w:rPr>
          <w:color w:val="00000A"/>
        </w:rPr>
      </w:pPr>
      <w:del w:id="792" w:author="Coe, David W" w:date="2020-12-09T15:11:00Z">
        <w:r w:rsidDel="00E2147C">
          <w:rPr>
            <w:rStyle w:val="eop"/>
            <w:rFonts w:ascii="Calibri" w:hAnsi="Calibri" w:cs="Calibri"/>
            <w:color w:val="00000A"/>
          </w:rPr>
          <w:delText> </w:delText>
        </w:r>
      </w:del>
    </w:p>
    <w:p w14:paraId="1457F33C" w14:textId="77B187D3"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7A38AE94" w14:textId="215AF8AA" w:rsidR="00C42B0C" w:rsidRDefault="00C42B0C" w:rsidP="006C07ED">
      <w:pPr>
        <w:pStyle w:val="paragraph"/>
        <w:spacing w:line="480" w:lineRule="auto"/>
        <w:jc w:val="both"/>
        <w:textAlignment w:val="baseline"/>
        <w:rPr>
          <w:color w:val="00000A"/>
        </w:rPr>
      </w:pPr>
      <w:del w:id="793" w:author="Coe, David W" w:date="2020-12-09T15:11:00Z">
        <w:r w:rsidDel="00E2147C">
          <w:rPr>
            <w:rFonts w:asciiTheme="minorHAnsi" w:eastAsiaTheme="minorHAnsi" w:hAnsiTheme="minorHAnsi" w:cstheme="minorBidi"/>
            <w:noProof/>
            <w:sz w:val="22"/>
            <w:szCs w:val="22"/>
          </w:rPr>
          <w:lastRenderedPageBreak/>
          <w:drawing>
            <wp:anchor distT="0" distB="0" distL="114300" distR="114300" simplePos="0" relativeHeight="251673600" behindDoc="1" locked="0" layoutInCell="1" allowOverlap="1" wp14:anchorId="469F1E07" wp14:editId="701822E0">
              <wp:simplePos x="0" y="0"/>
              <wp:positionH relativeFrom="margin">
                <wp:align>center</wp:align>
              </wp:positionH>
              <wp:positionV relativeFrom="paragraph">
                <wp:posOffset>2971800</wp:posOffset>
              </wp:positionV>
              <wp:extent cx="1971675" cy="1405890"/>
              <wp:effectExtent l="0" t="0" r="9525" b="3810"/>
              <wp:wrapTight wrapText="bothSides">
                <wp:wrapPolygon edited="0">
                  <wp:start x="0" y="0"/>
                  <wp:lineTo x="0" y="21366"/>
                  <wp:lineTo x="21496" y="21366"/>
                  <wp:lineTo x="214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1675"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E2147C">
          <w:rPr>
            <w:rFonts w:asciiTheme="minorHAnsi" w:eastAsiaTheme="minorHAnsi" w:hAnsiTheme="minorHAnsi" w:cstheme="minorBidi"/>
            <w:noProof/>
            <w:sz w:val="22"/>
            <w:szCs w:val="22"/>
          </w:rPr>
          <w:drawing>
            <wp:anchor distT="0" distB="0" distL="114300" distR="114300" simplePos="0" relativeHeight="251672576" behindDoc="1" locked="0" layoutInCell="1" allowOverlap="1" wp14:anchorId="7DCE026A" wp14:editId="3A0249F4">
              <wp:simplePos x="0" y="0"/>
              <wp:positionH relativeFrom="margin">
                <wp:posOffset>4010025</wp:posOffset>
              </wp:positionH>
              <wp:positionV relativeFrom="paragraph">
                <wp:posOffset>1504950</wp:posOffset>
              </wp:positionV>
              <wp:extent cx="1905000" cy="1326515"/>
              <wp:effectExtent l="0" t="0" r="0" b="6985"/>
              <wp:wrapTight wrapText="bothSides">
                <wp:wrapPolygon edited="0">
                  <wp:start x="0" y="0"/>
                  <wp:lineTo x="0" y="21404"/>
                  <wp:lineTo x="21384" y="21404"/>
                  <wp:lineTo x="2138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500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E2147C">
          <w:rPr>
            <w:rFonts w:asciiTheme="minorHAnsi" w:eastAsiaTheme="minorHAnsi" w:hAnsiTheme="minorHAnsi" w:cstheme="minorBidi"/>
            <w:noProof/>
            <w:sz w:val="22"/>
            <w:szCs w:val="22"/>
          </w:rPr>
          <w:drawing>
            <wp:anchor distT="0" distB="0" distL="114300" distR="114300" simplePos="0" relativeHeight="251671552" behindDoc="1" locked="0" layoutInCell="1" allowOverlap="1" wp14:anchorId="5C4FD5E8" wp14:editId="1CFF15D2">
              <wp:simplePos x="0" y="0"/>
              <wp:positionH relativeFrom="margin">
                <wp:align>center</wp:align>
              </wp:positionH>
              <wp:positionV relativeFrom="paragraph">
                <wp:posOffset>1504950</wp:posOffset>
              </wp:positionV>
              <wp:extent cx="1941195" cy="1352550"/>
              <wp:effectExtent l="0" t="0" r="1905" b="0"/>
              <wp:wrapTight wrapText="bothSides">
                <wp:wrapPolygon edited="0">
                  <wp:start x="0" y="0"/>
                  <wp:lineTo x="0" y="21296"/>
                  <wp:lineTo x="21409" y="21296"/>
                  <wp:lineTo x="2140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119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E2147C">
          <w:rPr>
            <w:rFonts w:asciiTheme="minorHAnsi" w:eastAsiaTheme="minorHAnsi" w:hAnsiTheme="minorHAnsi" w:cstheme="minorBidi"/>
            <w:noProof/>
            <w:sz w:val="22"/>
            <w:szCs w:val="22"/>
          </w:rPr>
          <w:drawing>
            <wp:anchor distT="0" distB="0" distL="114300" distR="114300" simplePos="0" relativeHeight="251670528" behindDoc="1" locked="0" layoutInCell="1" allowOverlap="1" wp14:anchorId="5AB7E818" wp14:editId="11025B0B">
              <wp:simplePos x="0" y="0"/>
              <wp:positionH relativeFrom="margin">
                <wp:align>left</wp:align>
              </wp:positionH>
              <wp:positionV relativeFrom="paragraph">
                <wp:posOffset>1524000</wp:posOffset>
              </wp:positionV>
              <wp:extent cx="1914525" cy="1333500"/>
              <wp:effectExtent l="0" t="0" r="9525" b="0"/>
              <wp:wrapTight wrapText="bothSides">
                <wp:wrapPolygon edited="0">
                  <wp:start x="0" y="0"/>
                  <wp:lineTo x="0" y="21291"/>
                  <wp:lineTo x="21493" y="21291"/>
                  <wp:lineTo x="2149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452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E2147C">
          <w:rPr>
            <w:rFonts w:asciiTheme="minorHAnsi" w:eastAsiaTheme="minorHAnsi" w:hAnsiTheme="minorHAnsi" w:cstheme="minorBidi"/>
            <w:noProof/>
            <w:sz w:val="22"/>
            <w:szCs w:val="22"/>
          </w:rPr>
          <w:drawing>
            <wp:anchor distT="0" distB="0" distL="114300" distR="114300" simplePos="0" relativeHeight="251669504" behindDoc="1" locked="0" layoutInCell="1" allowOverlap="1" wp14:anchorId="4FCBDBB1" wp14:editId="0697B8F6">
              <wp:simplePos x="0" y="0"/>
              <wp:positionH relativeFrom="margin">
                <wp:align>right</wp:align>
              </wp:positionH>
              <wp:positionV relativeFrom="paragraph">
                <wp:posOffset>0</wp:posOffset>
              </wp:positionV>
              <wp:extent cx="1928495" cy="1342390"/>
              <wp:effectExtent l="0" t="0" r="0" b="0"/>
              <wp:wrapTight wrapText="bothSides">
                <wp:wrapPolygon edited="0">
                  <wp:start x="0" y="0"/>
                  <wp:lineTo x="0" y="21150"/>
                  <wp:lineTo x="21337" y="21150"/>
                  <wp:lineTo x="2133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8495" cy="134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E2147C">
          <w:rPr>
            <w:rFonts w:asciiTheme="minorHAnsi" w:eastAsiaTheme="minorHAnsi" w:hAnsiTheme="minorHAnsi" w:cstheme="minorBidi"/>
            <w:noProof/>
            <w:sz w:val="22"/>
            <w:szCs w:val="22"/>
          </w:rPr>
          <w:drawing>
            <wp:anchor distT="0" distB="0" distL="114300" distR="114300" simplePos="0" relativeHeight="251668480" behindDoc="1" locked="0" layoutInCell="1" allowOverlap="1" wp14:anchorId="3D7515A3" wp14:editId="3ABA114C">
              <wp:simplePos x="0" y="0"/>
              <wp:positionH relativeFrom="margin">
                <wp:align>center</wp:align>
              </wp:positionH>
              <wp:positionV relativeFrom="paragraph">
                <wp:posOffset>0</wp:posOffset>
              </wp:positionV>
              <wp:extent cx="1928495" cy="1343025"/>
              <wp:effectExtent l="0" t="0" r="0" b="9525"/>
              <wp:wrapTight wrapText="bothSides">
                <wp:wrapPolygon edited="0">
                  <wp:start x="0" y="0"/>
                  <wp:lineTo x="0" y="21447"/>
                  <wp:lineTo x="21337" y="21447"/>
                  <wp:lineTo x="2133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49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E2147C">
          <w:rPr>
            <w:rFonts w:asciiTheme="minorHAnsi" w:eastAsiaTheme="minorHAnsi" w:hAnsiTheme="minorHAnsi" w:cstheme="minorBidi"/>
            <w:noProof/>
            <w:sz w:val="22"/>
            <w:szCs w:val="22"/>
          </w:rPr>
          <w:drawing>
            <wp:anchor distT="0" distB="0" distL="114300" distR="114300" simplePos="0" relativeHeight="251667456" behindDoc="1" locked="0" layoutInCell="1" allowOverlap="1" wp14:anchorId="6A7FA1F5" wp14:editId="41F1DA68">
              <wp:simplePos x="0" y="0"/>
              <wp:positionH relativeFrom="margin">
                <wp:align>left</wp:align>
              </wp:positionH>
              <wp:positionV relativeFrom="paragraph">
                <wp:posOffset>0</wp:posOffset>
              </wp:positionV>
              <wp:extent cx="1928495" cy="1343025"/>
              <wp:effectExtent l="0" t="0" r="0" b="9525"/>
              <wp:wrapTight wrapText="bothSides">
                <wp:wrapPolygon edited="0">
                  <wp:start x="0" y="0"/>
                  <wp:lineTo x="0" y="21447"/>
                  <wp:lineTo x="21337" y="21447"/>
                  <wp:lineTo x="213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849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Pr>
          <w:rStyle w:val="eop"/>
          <w:rFonts w:ascii="Calibri" w:hAnsi="Calibri" w:cs="Calibri"/>
          <w:color w:val="00000A"/>
        </w:rPr>
        <w:t> </w:t>
      </w:r>
    </w:p>
    <w:p w14:paraId="6B8E5295" w14:textId="0A18CF91"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4E0310D8" w14:textId="2DFFD8FB"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6AA0BE7" w14:textId="6D0606CA"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1FCC60B0" w14:textId="697B89A8"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lastRenderedPageBreak/>
        <w:t> </w:t>
      </w:r>
      <w:ins w:id="794" w:author="Coe, David W" w:date="2020-12-09T15:12:00Z">
        <w:r w:rsidR="00E2147C" w:rsidRPr="00E2147C">
          <w:rPr>
            <w:rFonts w:ascii="Calibri" w:hAnsi="Calibri" w:cs="Calibri"/>
            <w:noProof/>
            <w:color w:val="00000A"/>
          </w:rPr>
          <w:drawing>
            <wp:inline distT="0" distB="0" distL="0" distR="0" wp14:anchorId="435CDBC1" wp14:editId="319241C5">
              <wp:extent cx="5943600" cy="3509645"/>
              <wp:effectExtent l="0" t="0" r="0" b="0"/>
              <wp:docPr id="40" name="Picture 5">
                <a:extLst xmlns:a="http://schemas.openxmlformats.org/drawingml/2006/main">
                  <a:ext uri="{FF2B5EF4-FFF2-40B4-BE49-F238E27FC236}">
                    <a16:creationId xmlns:a16="http://schemas.microsoft.com/office/drawing/2014/main" id="{3D76E850-3D5C-4729-8746-D92761D0C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76E850-3D5C-4729-8746-D92761D0CC23}"/>
                          </a:ext>
                        </a:extLst>
                      </pic:cNvPr>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0" y="0"/>
                        <a:ext cx="5943600" cy="3509645"/>
                      </a:xfrm>
                      <a:prstGeom prst="rect">
                        <a:avLst/>
                      </a:prstGeom>
                    </pic:spPr>
                  </pic:pic>
                </a:graphicData>
              </a:graphic>
            </wp:inline>
          </w:drawing>
        </w:r>
      </w:ins>
    </w:p>
    <w:p w14:paraId="7EA5F2BC" w14:textId="57F39386" w:rsidR="00C42B0C" w:rsidDel="00E2147C" w:rsidRDefault="00C42B0C" w:rsidP="006C07ED">
      <w:pPr>
        <w:pStyle w:val="paragraph"/>
        <w:spacing w:line="480" w:lineRule="auto"/>
        <w:jc w:val="both"/>
        <w:textAlignment w:val="baseline"/>
        <w:rPr>
          <w:del w:id="795" w:author="Coe, David W" w:date="2020-12-09T15:12:00Z"/>
          <w:color w:val="00000A"/>
        </w:rPr>
      </w:pPr>
      <w:r>
        <w:rPr>
          <w:rStyle w:val="normaltextrun"/>
          <w:b/>
          <w:bCs/>
          <w:color w:val="00000A"/>
          <w:sz w:val="28"/>
          <w:szCs w:val="28"/>
        </w:rPr>
        <w:t>Figure 3: Autumn Season Weather Types</w:t>
      </w:r>
      <w:ins w:id="796" w:author="Coe, David W" w:date="2020-12-09T15:13:00Z">
        <w:r w:rsidR="00E2147C">
          <w:rPr>
            <w:rStyle w:val="normaltextrun"/>
            <w:b/>
            <w:bCs/>
            <w:color w:val="00000A"/>
            <w:sz w:val="28"/>
            <w:szCs w:val="28"/>
          </w:rPr>
          <w:t xml:space="preserve"> Upper Atmosphere</w:t>
        </w:r>
      </w:ins>
      <w:r>
        <w:rPr>
          <w:rStyle w:val="eop"/>
          <w:color w:val="00000A"/>
          <w:sz w:val="28"/>
          <w:szCs w:val="28"/>
        </w:rPr>
        <w:t> </w:t>
      </w:r>
    </w:p>
    <w:p w14:paraId="3D6694CE" w14:textId="77777777" w:rsidR="00E2147C" w:rsidRDefault="00E2147C" w:rsidP="006C07ED">
      <w:pPr>
        <w:pStyle w:val="paragraph"/>
        <w:spacing w:line="480" w:lineRule="auto"/>
        <w:jc w:val="both"/>
        <w:textAlignment w:val="baseline"/>
        <w:rPr>
          <w:ins w:id="797" w:author="Coe, David W" w:date="2020-12-09T15:12:00Z"/>
          <w:color w:val="00000A"/>
        </w:rPr>
      </w:pPr>
    </w:p>
    <w:p w14:paraId="3F5E1C58" w14:textId="7FB08B93" w:rsidR="00C42B0C" w:rsidDel="00E2147C" w:rsidRDefault="00E2147C" w:rsidP="006C07ED">
      <w:pPr>
        <w:pStyle w:val="paragraph"/>
        <w:spacing w:line="480" w:lineRule="auto"/>
        <w:jc w:val="both"/>
        <w:textAlignment w:val="baseline"/>
        <w:rPr>
          <w:del w:id="798" w:author="Coe, David W" w:date="2020-12-09T15:12:00Z"/>
          <w:color w:val="00000A"/>
        </w:rPr>
      </w:pPr>
      <w:ins w:id="799" w:author="Coe, David W" w:date="2020-12-09T15:13:00Z">
        <w:r>
          <w:rPr>
            <w:color w:val="00000A"/>
          </w:rPr>
          <w:t>500 hPa height</w:t>
        </w:r>
      </w:ins>
      <w:ins w:id="800" w:author="Coe, David W" w:date="2020-12-09T15:12:00Z">
        <w:r w:rsidRPr="00F104F1">
          <w:rPr>
            <w:color w:val="00000A"/>
          </w:rPr>
          <w:t xml:space="preserve"> (contour)</w:t>
        </w:r>
        <w:r>
          <w:rPr>
            <w:color w:val="00000A"/>
          </w:rPr>
          <w:t xml:space="preserve"> and daily mean removed average </w:t>
        </w:r>
      </w:ins>
      <w:ins w:id="801" w:author="Coe, David W" w:date="2020-12-09T15:13:00Z">
        <w:r>
          <w:rPr>
            <w:color w:val="00000A"/>
          </w:rPr>
          <w:t>2-meter</w:t>
        </w:r>
      </w:ins>
      <w:ins w:id="802" w:author="Coe, David W" w:date="2020-12-09T15:12:00Z">
        <w:r>
          <w:rPr>
            <w:color w:val="00000A"/>
          </w:rPr>
          <w:t xml:space="preserve"> anomalies (</w:t>
        </w:r>
      </w:ins>
      <w:ins w:id="803" w:author="Coe, David W" w:date="2020-12-09T15:14:00Z">
        <w:r>
          <w:rPr>
            <w:color w:val="00000A"/>
          </w:rPr>
          <w:t>°C</w:t>
        </w:r>
      </w:ins>
      <w:ins w:id="804" w:author="Coe, David W" w:date="2020-12-09T15:12:00Z">
        <w:r>
          <w:rPr>
            <w:color w:val="00000A"/>
          </w:rPr>
          <w:t>, shaded)</w:t>
        </w:r>
        <w:r w:rsidRPr="00F104F1">
          <w:rPr>
            <w:color w:val="00000A"/>
          </w:rPr>
          <w:t xml:space="preserve"> </w:t>
        </w:r>
        <w:r>
          <w:rPr>
            <w:rStyle w:val="normaltextrun"/>
            <w:color w:val="00000A"/>
          </w:rPr>
          <w:t>ERA5 data from 1979-2018 plotted for each WT</w:t>
        </w:r>
        <w:r w:rsidRPr="00F104F1">
          <w:rPr>
            <w:color w:val="00000A"/>
          </w:rPr>
          <w:t xml:space="preserve">. </w:t>
        </w:r>
      </w:ins>
      <w:del w:id="805" w:author="Coe, David W" w:date="2020-12-09T15:12:00Z">
        <w:r w:rsidR="00C42B0C" w:rsidDel="00E2147C">
          <w:rPr>
            <w:rStyle w:val="normaltextrun"/>
            <w:color w:val="00000A"/>
          </w:rPr>
          <w:delText xml:space="preserve">ERA-5 data from 1979-2018 split into 7 clusters using k-means analysis on the MSLP (blue), 500-hPa </w:delText>
        </w:r>
        <w:r w:rsidR="003C731E" w:rsidDel="00E2147C">
          <w:rPr>
            <w:rStyle w:val="normaltextrun"/>
            <w:color w:val="00000A"/>
          </w:rPr>
          <w:delText>geopotential h</w:delText>
        </w:r>
        <w:r w:rsidR="00C42B0C" w:rsidDel="00E2147C">
          <w:rPr>
            <w:rStyle w:val="normaltextrun"/>
            <w:color w:val="00000A"/>
          </w:rPr>
          <w:delText>eight (black), and 850-hPa wind fields (vectors).</w:delText>
        </w:r>
        <w:r w:rsidR="00C42B0C" w:rsidDel="00E2147C">
          <w:rPr>
            <w:rStyle w:val="eop"/>
            <w:color w:val="00000A"/>
          </w:rPr>
          <w:delText> </w:delText>
        </w:r>
      </w:del>
    </w:p>
    <w:p w14:paraId="18723429" w14:textId="120DA7BB" w:rsidR="00C42B0C" w:rsidDel="00E2147C" w:rsidRDefault="00C42B0C" w:rsidP="006C07ED">
      <w:pPr>
        <w:pStyle w:val="paragraph"/>
        <w:spacing w:line="480" w:lineRule="auto"/>
        <w:jc w:val="both"/>
        <w:textAlignment w:val="baseline"/>
        <w:rPr>
          <w:del w:id="806" w:author="Coe, David W" w:date="2020-12-09T15:12:00Z"/>
          <w:color w:val="00000A"/>
        </w:rPr>
      </w:pPr>
      <w:del w:id="807" w:author="Coe, David W" w:date="2020-12-09T15:12:00Z">
        <w:r w:rsidDel="00E2147C">
          <w:rPr>
            <w:rStyle w:val="eop"/>
            <w:color w:val="00000A"/>
          </w:rPr>
          <w:delText> </w:delText>
        </w:r>
      </w:del>
    </w:p>
    <w:p w14:paraId="0F9E85CF" w14:textId="0A41A0E2" w:rsidR="00C42B0C" w:rsidRDefault="00C42B0C" w:rsidP="006C07ED">
      <w:pPr>
        <w:pStyle w:val="paragraph"/>
        <w:spacing w:line="480" w:lineRule="auto"/>
        <w:jc w:val="both"/>
        <w:textAlignment w:val="baseline"/>
        <w:rPr>
          <w:color w:val="00000A"/>
        </w:rPr>
      </w:pPr>
      <w:r>
        <w:rPr>
          <w:rStyle w:val="eop"/>
          <w:color w:val="00000A"/>
        </w:rPr>
        <w:t> </w:t>
      </w:r>
    </w:p>
    <w:p w14:paraId="55FF279E" w14:textId="0A6A3D82" w:rsidR="00C42B0C" w:rsidRDefault="00C42B0C" w:rsidP="006C07ED">
      <w:pPr>
        <w:pStyle w:val="paragraph"/>
        <w:spacing w:line="480" w:lineRule="auto"/>
        <w:jc w:val="both"/>
        <w:textAlignment w:val="baseline"/>
        <w:rPr>
          <w:color w:val="00000A"/>
        </w:rPr>
      </w:pPr>
      <w:del w:id="808" w:author="Coe, David W" w:date="2020-12-09T15:14:00Z">
        <w:r w:rsidDel="00E2147C">
          <w:rPr>
            <w:rFonts w:asciiTheme="minorHAnsi" w:eastAsiaTheme="minorHAnsi" w:hAnsiTheme="minorHAnsi" w:cstheme="minorBidi"/>
            <w:noProof/>
            <w:sz w:val="22"/>
            <w:szCs w:val="22"/>
          </w:rPr>
          <w:lastRenderedPageBreak/>
          <w:drawing>
            <wp:anchor distT="0" distB="0" distL="114300" distR="114300" simplePos="0" relativeHeight="251680768" behindDoc="1" locked="0" layoutInCell="1" allowOverlap="1" wp14:anchorId="74C25E55" wp14:editId="5B6632F5">
              <wp:simplePos x="0" y="0"/>
              <wp:positionH relativeFrom="column">
                <wp:posOffset>1924050</wp:posOffset>
              </wp:positionH>
              <wp:positionV relativeFrom="paragraph">
                <wp:posOffset>3476625</wp:posOffset>
              </wp:positionV>
              <wp:extent cx="1819275" cy="1543050"/>
              <wp:effectExtent l="0" t="0" r="9525" b="0"/>
              <wp:wrapTight wrapText="bothSides">
                <wp:wrapPolygon edited="0">
                  <wp:start x="0" y="0"/>
                  <wp:lineTo x="0" y="21333"/>
                  <wp:lineTo x="21487" y="21333"/>
                  <wp:lineTo x="2148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r w:rsidDel="00E2147C">
          <w:rPr>
            <w:rFonts w:asciiTheme="minorHAnsi" w:eastAsiaTheme="minorHAnsi" w:hAnsiTheme="minorHAnsi" w:cstheme="minorBidi"/>
            <w:noProof/>
            <w:sz w:val="22"/>
            <w:szCs w:val="22"/>
          </w:rPr>
          <w:drawing>
            <wp:anchor distT="0" distB="0" distL="114300" distR="114300" simplePos="0" relativeHeight="251679744" behindDoc="1" locked="0" layoutInCell="1" allowOverlap="1" wp14:anchorId="3B8EEA61" wp14:editId="6229B186">
              <wp:simplePos x="0" y="0"/>
              <wp:positionH relativeFrom="column">
                <wp:posOffset>3848100</wp:posOffset>
              </wp:positionH>
              <wp:positionV relativeFrom="paragraph">
                <wp:posOffset>1733550</wp:posOffset>
              </wp:positionV>
              <wp:extent cx="1819275" cy="1543050"/>
              <wp:effectExtent l="0" t="0" r="9525" b="0"/>
              <wp:wrapTight wrapText="bothSides">
                <wp:wrapPolygon edited="0">
                  <wp:start x="0" y="0"/>
                  <wp:lineTo x="0" y="21333"/>
                  <wp:lineTo x="21487" y="21333"/>
                  <wp:lineTo x="2148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r w:rsidDel="00E2147C">
          <w:rPr>
            <w:rFonts w:asciiTheme="minorHAnsi" w:eastAsiaTheme="minorHAnsi" w:hAnsiTheme="minorHAnsi" w:cstheme="minorBidi"/>
            <w:noProof/>
            <w:sz w:val="22"/>
            <w:szCs w:val="22"/>
          </w:rPr>
          <w:drawing>
            <wp:anchor distT="0" distB="0" distL="114300" distR="114300" simplePos="0" relativeHeight="251678720" behindDoc="1" locked="0" layoutInCell="1" allowOverlap="1" wp14:anchorId="4827D7CF" wp14:editId="649655B5">
              <wp:simplePos x="0" y="0"/>
              <wp:positionH relativeFrom="column">
                <wp:posOffset>1914525</wp:posOffset>
              </wp:positionH>
              <wp:positionV relativeFrom="paragraph">
                <wp:posOffset>1733550</wp:posOffset>
              </wp:positionV>
              <wp:extent cx="1819275" cy="1543050"/>
              <wp:effectExtent l="0" t="0" r="9525" b="0"/>
              <wp:wrapTight wrapText="bothSides">
                <wp:wrapPolygon edited="0">
                  <wp:start x="0" y="0"/>
                  <wp:lineTo x="0" y="21333"/>
                  <wp:lineTo x="21487" y="21333"/>
                  <wp:lineTo x="2148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r w:rsidDel="00E2147C">
          <w:rPr>
            <w:rFonts w:asciiTheme="minorHAnsi" w:eastAsiaTheme="minorHAnsi" w:hAnsiTheme="minorHAnsi" w:cstheme="minorBidi"/>
            <w:noProof/>
            <w:sz w:val="22"/>
            <w:szCs w:val="22"/>
          </w:rPr>
          <w:drawing>
            <wp:anchor distT="0" distB="0" distL="114300" distR="114300" simplePos="0" relativeHeight="251677696" behindDoc="1" locked="0" layoutInCell="1" allowOverlap="1" wp14:anchorId="5AAA08FE" wp14:editId="4BFFC4F4">
              <wp:simplePos x="0" y="0"/>
              <wp:positionH relativeFrom="margin">
                <wp:align>left</wp:align>
              </wp:positionH>
              <wp:positionV relativeFrom="paragraph">
                <wp:posOffset>1724025</wp:posOffset>
              </wp:positionV>
              <wp:extent cx="1819275" cy="1543050"/>
              <wp:effectExtent l="0" t="0" r="9525" b="0"/>
              <wp:wrapTight wrapText="bothSides">
                <wp:wrapPolygon edited="0">
                  <wp:start x="0" y="0"/>
                  <wp:lineTo x="0" y="21333"/>
                  <wp:lineTo x="21487" y="21333"/>
                  <wp:lineTo x="2148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r w:rsidDel="00E2147C">
          <w:rPr>
            <w:rFonts w:asciiTheme="minorHAnsi" w:eastAsiaTheme="minorHAnsi" w:hAnsiTheme="minorHAnsi" w:cstheme="minorBidi"/>
            <w:noProof/>
            <w:sz w:val="22"/>
            <w:szCs w:val="22"/>
          </w:rPr>
          <w:drawing>
            <wp:anchor distT="0" distB="0" distL="114300" distR="114300" simplePos="0" relativeHeight="251674624" behindDoc="1" locked="0" layoutInCell="1" allowOverlap="1" wp14:anchorId="1926F28E" wp14:editId="5E2BE4F5">
              <wp:simplePos x="0" y="0"/>
              <wp:positionH relativeFrom="column">
                <wp:posOffset>0</wp:posOffset>
              </wp:positionH>
              <wp:positionV relativeFrom="paragraph">
                <wp:posOffset>0</wp:posOffset>
              </wp:positionV>
              <wp:extent cx="1819275" cy="1543050"/>
              <wp:effectExtent l="0" t="0" r="9525" b="0"/>
              <wp:wrapTight wrapText="bothSides">
                <wp:wrapPolygon edited="0">
                  <wp:start x="0" y="0"/>
                  <wp:lineTo x="0" y="21333"/>
                  <wp:lineTo x="21487" y="21333"/>
                  <wp:lineTo x="2148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r w:rsidDel="00E2147C">
          <w:rPr>
            <w:rFonts w:asciiTheme="minorHAnsi" w:eastAsiaTheme="minorHAnsi" w:hAnsiTheme="minorHAnsi" w:cstheme="minorBidi"/>
            <w:noProof/>
            <w:sz w:val="22"/>
            <w:szCs w:val="22"/>
          </w:rPr>
          <w:drawing>
            <wp:anchor distT="0" distB="0" distL="114300" distR="114300" simplePos="0" relativeHeight="251675648" behindDoc="1" locked="0" layoutInCell="1" allowOverlap="1" wp14:anchorId="0633F7DF" wp14:editId="5A784221">
              <wp:simplePos x="0" y="0"/>
              <wp:positionH relativeFrom="column">
                <wp:posOffset>1924050</wp:posOffset>
              </wp:positionH>
              <wp:positionV relativeFrom="paragraph">
                <wp:posOffset>0</wp:posOffset>
              </wp:positionV>
              <wp:extent cx="1819275" cy="1543050"/>
              <wp:effectExtent l="0" t="0" r="9525" b="0"/>
              <wp:wrapTight wrapText="bothSides">
                <wp:wrapPolygon edited="0">
                  <wp:start x="0" y="0"/>
                  <wp:lineTo x="0" y="21333"/>
                  <wp:lineTo x="21487" y="21333"/>
                  <wp:lineTo x="2148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r w:rsidDel="00E2147C">
          <w:rPr>
            <w:rFonts w:asciiTheme="minorHAnsi" w:eastAsiaTheme="minorHAnsi" w:hAnsiTheme="minorHAnsi" w:cstheme="minorBidi"/>
            <w:noProof/>
            <w:sz w:val="22"/>
            <w:szCs w:val="22"/>
          </w:rPr>
          <w:drawing>
            <wp:anchor distT="0" distB="0" distL="114300" distR="114300" simplePos="0" relativeHeight="251676672" behindDoc="1" locked="0" layoutInCell="1" allowOverlap="1" wp14:anchorId="12B8E807" wp14:editId="28C655AE">
              <wp:simplePos x="0" y="0"/>
              <wp:positionH relativeFrom="column">
                <wp:posOffset>3848100</wp:posOffset>
              </wp:positionH>
              <wp:positionV relativeFrom="paragraph">
                <wp:posOffset>0</wp:posOffset>
              </wp:positionV>
              <wp:extent cx="1819275" cy="1543050"/>
              <wp:effectExtent l="0" t="0" r="9525" b="0"/>
              <wp:wrapTight wrapText="bothSides">
                <wp:wrapPolygon edited="0">
                  <wp:start x="0" y="0"/>
                  <wp:lineTo x="0" y="21333"/>
                  <wp:lineTo x="21487" y="21333"/>
                  <wp:lineTo x="2148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9275" cy="1543050"/>
                      </a:xfrm>
                      <a:prstGeom prst="rect">
                        <a:avLst/>
                      </a:prstGeom>
                      <a:noFill/>
                      <a:ln>
                        <a:noFill/>
                      </a:ln>
                    </pic:spPr>
                  </pic:pic>
                </a:graphicData>
              </a:graphic>
            </wp:anchor>
          </w:drawing>
        </w:r>
      </w:del>
    </w:p>
    <w:p w14:paraId="389FB89B" w14:textId="56383144"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279F4D6" w14:textId="178BA044"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7BB2B079" w14:textId="78480D39" w:rsidR="00C42B0C" w:rsidRDefault="00E2147C" w:rsidP="006C07ED">
      <w:pPr>
        <w:pStyle w:val="paragraph"/>
        <w:spacing w:line="480" w:lineRule="auto"/>
        <w:jc w:val="both"/>
        <w:textAlignment w:val="baseline"/>
        <w:rPr>
          <w:color w:val="00000A"/>
        </w:rPr>
      </w:pPr>
      <w:ins w:id="809" w:author="Coe, David W" w:date="2020-12-09T15:14:00Z">
        <w:r w:rsidRPr="00E2147C">
          <w:rPr>
            <w:rFonts w:ascii="Calibri" w:hAnsi="Calibri" w:cs="Calibri"/>
            <w:noProof/>
            <w:color w:val="00000A"/>
          </w:rPr>
          <w:drawing>
            <wp:anchor distT="0" distB="0" distL="114300" distR="114300" simplePos="0" relativeHeight="251695104" behindDoc="0" locked="0" layoutInCell="1" allowOverlap="1" wp14:anchorId="127986DD" wp14:editId="3D2042F8">
              <wp:simplePos x="0" y="0"/>
              <wp:positionH relativeFrom="column">
                <wp:posOffset>-38100</wp:posOffset>
              </wp:positionH>
              <wp:positionV relativeFrom="paragraph">
                <wp:posOffset>561975</wp:posOffset>
              </wp:positionV>
              <wp:extent cx="3276269" cy="2457202"/>
              <wp:effectExtent l="0" t="0" r="635" b="635"/>
              <wp:wrapNone/>
              <wp:docPr id="41" name="Picture 6" descr="Chart, bar chart&#10;&#10;Description automatically generated">
                <a:extLst xmlns:a="http://schemas.openxmlformats.org/drawingml/2006/main">
                  <a:ext uri="{FF2B5EF4-FFF2-40B4-BE49-F238E27FC236}">
                    <a16:creationId xmlns:a16="http://schemas.microsoft.com/office/drawing/2014/main" id="{0027F5F8-C486-4E0E-A692-8DDB5105F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bar chart&#10;&#10;Description automatically generated">
                        <a:extLst>
                          <a:ext uri="{FF2B5EF4-FFF2-40B4-BE49-F238E27FC236}">
                            <a16:creationId xmlns:a16="http://schemas.microsoft.com/office/drawing/2014/main" id="{0027F5F8-C486-4E0E-A692-8DDB5105FEE8}"/>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76269" cy="2457202"/>
                      </a:xfrm>
                      <a:prstGeom prst="rect">
                        <a:avLst/>
                      </a:prstGeom>
                    </pic:spPr>
                  </pic:pic>
                </a:graphicData>
              </a:graphic>
            </wp:anchor>
          </w:drawing>
        </w:r>
      </w:ins>
      <w:r w:rsidR="00C42B0C">
        <w:rPr>
          <w:rStyle w:val="eop"/>
          <w:rFonts w:ascii="Calibri" w:hAnsi="Calibri" w:cs="Calibri"/>
          <w:color w:val="00000A"/>
        </w:rPr>
        <w:t> </w:t>
      </w:r>
    </w:p>
    <w:p w14:paraId="41B27B85" w14:textId="5817BB9C" w:rsidR="00C42B0C" w:rsidRDefault="00E2147C" w:rsidP="006C07ED">
      <w:pPr>
        <w:pStyle w:val="paragraph"/>
        <w:spacing w:line="480" w:lineRule="auto"/>
        <w:jc w:val="both"/>
        <w:textAlignment w:val="baseline"/>
        <w:rPr>
          <w:color w:val="00000A"/>
        </w:rPr>
      </w:pPr>
      <w:ins w:id="810" w:author="Coe, David W" w:date="2020-12-09T15:14:00Z">
        <w:r w:rsidRPr="00E2147C">
          <w:rPr>
            <w:rFonts w:ascii="Calibri" w:hAnsi="Calibri" w:cs="Calibri"/>
            <w:noProof/>
            <w:color w:val="00000A"/>
          </w:rPr>
          <w:drawing>
            <wp:anchor distT="0" distB="0" distL="114300" distR="114300" simplePos="0" relativeHeight="251696128" behindDoc="0" locked="0" layoutInCell="1" allowOverlap="1" wp14:anchorId="7A24B968" wp14:editId="5314C4AB">
              <wp:simplePos x="0" y="0"/>
              <wp:positionH relativeFrom="column">
                <wp:posOffset>3235325</wp:posOffset>
              </wp:positionH>
              <wp:positionV relativeFrom="paragraph">
                <wp:posOffset>21590</wp:posOffset>
              </wp:positionV>
              <wp:extent cx="3276267" cy="2457201"/>
              <wp:effectExtent l="0" t="0" r="635" b="635"/>
              <wp:wrapNone/>
              <wp:docPr id="42" name="Picture 7">
                <a:extLst xmlns:a="http://schemas.openxmlformats.org/drawingml/2006/main">
                  <a:ext uri="{FF2B5EF4-FFF2-40B4-BE49-F238E27FC236}">
                    <a16:creationId xmlns:a16="http://schemas.microsoft.com/office/drawing/2014/main" id="{AFBDD25C-2B30-4CAA-A41F-DD2DF45EF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FBDD25C-2B30-4CAA-A41F-DD2DF45EFD66}"/>
                          </a:ext>
                        </a:extLst>
                      </pic:cNvPr>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0" y="0"/>
                        <a:ext cx="3276267" cy="2457201"/>
                      </a:xfrm>
                      <a:prstGeom prst="rect">
                        <a:avLst/>
                      </a:prstGeom>
                    </pic:spPr>
                  </pic:pic>
                </a:graphicData>
              </a:graphic>
            </wp:anchor>
          </w:drawing>
        </w:r>
      </w:ins>
      <w:r w:rsidR="00C42B0C">
        <w:rPr>
          <w:rStyle w:val="eop"/>
          <w:rFonts w:ascii="Calibri" w:hAnsi="Calibri" w:cs="Calibri"/>
          <w:color w:val="00000A"/>
        </w:rPr>
        <w:t> </w:t>
      </w:r>
      <w:r w:rsidR="00C42B0C">
        <w:rPr>
          <w:rStyle w:val="eop"/>
          <w:color w:val="00000A"/>
          <w:sz w:val="28"/>
          <w:szCs w:val="28"/>
        </w:rPr>
        <w:t> </w:t>
      </w:r>
    </w:p>
    <w:p w14:paraId="7CDD854F" w14:textId="6C516F00" w:rsidR="00E2147C" w:rsidRDefault="00E2147C" w:rsidP="006C07ED">
      <w:pPr>
        <w:pStyle w:val="paragraph"/>
        <w:spacing w:line="480" w:lineRule="auto"/>
        <w:jc w:val="both"/>
        <w:textAlignment w:val="baseline"/>
        <w:rPr>
          <w:ins w:id="811" w:author="Coe, David W" w:date="2020-12-09T15:14:00Z"/>
          <w:rStyle w:val="normaltextrun"/>
          <w:b/>
          <w:bCs/>
          <w:color w:val="00000A"/>
          <w:sz w:val="28"/>
          <w:szCs w:val="28"/>
        </w:rPr>
      </w:pPr>
    </w:p>
    <w:p w14:paraId="5289E5F9" w14:textId="77777777" w:rsidR="00E2147C" w:rsidRDefault="00E2147C" w:rsidP="006C07ED">
      <w:pPr>
        <w:pStyle w:val="paragraph"/>
        <w:spacing w:line="480" w:lineRule="auto"/>
        <w:jc w:val="both"/>
        <w:textAlignment w:val="baseline"/>
        <w:rPr>
          <w:ins w:id="812" w:author="Coe, David W" w:date="2020-12-09T15:14:00Z"/>
          <w:rStyle w:val="normaltextrun"/>
          <w:b/>
          <w:bCs/>
          <w:color w:val="00000A"/>
          <w:sz w:val="28"/>
          <w:szCs w:val="28"/>
        </w:rPr>
      </w:pPr>
    </w:p>
    <w:p w14:paraId="3BFA459D" w14:textId="77777777" w:rsidR="00E2147C" w:rsidRDefault="00E2147C" w:rsidP="006C07ED">
      <w:pPr>
        <w:pStyle w:val="paragraph"/>
        <w:spacing w:line="480" w:lineRule="auto"/>
        <w:jc w:val="both"/>
        <w:textAlignment w:val="baseline"/>
        <w:rPr>
          <w:ins w:id="813" w:author="Coe, David W" w:date="2020-12-09T15:14:00Z"/>
          <w:rStyle w:val="normaltextrun"/>
          <w:b/>
          <w:bCs/>
          <w:color w:val="00000A"/>
          <w:sz w:val="28"/>
          <w:szCs w:val="28"/>
        </w:rPr>
      </w:pPr>
    </w:p>
    <w:p w14:paraId="0410AD48" w14:textId="7F304E52" w:rsidR="00E2147C" w:rsidRDefault="00E2147C" w:rsidP="006C07ED">
      <w:pPr>
        <w:pStyle w:val="paragraph"/>
        <w:spacing w:line="480" w:lineRule="auto"/>
        <w:jc w:val="both"/>
        <w:textAlignment w:val="baseline"/>
        <w:rPr>
          <w:ins w:id="814" w:author="Coe, David W" w:date="2020-12-09T15:14:00Z"/>
          <w:rStyle w:val="normaltextrun"/>
          <w:b/>
          <w:bCs/>
          <w:color w:val="00000A"/>
          <w:sz w:val="28"/>
          <w:szCs w:val="28"/>
        </w:rPr>
      </w:pPr>
      <w:ins w:id="815" w:author="Coe, David W" w:date="2020-12-09T15:14:00Z">
        <w:r w:rsidRPr="00E2147C">
          <w:rPr>
            <w:rFonts w:ascii="Calibri" w:hAnsi="Calibri" w:cs="Calibri"/>
            <w:noProof/>
            <w:color w:val="00000A"/>
          </w:rPr>
          <w:drawing>
            <wp:anchor distT="0" distB="0" distL="114300" distR="114300" simplePos="0" relativeHeight="251697152" behindDoc="0" locked="0" layoutInCell="1" allowOverlap="1" wp14:anchorId="3C5F3FD4" wp14:editId="141FEA07">
              <wp:simplePos x="0" y="0"/>
              <wp:positionH relativeFrom="column">
                <wp:posOffset>1473835</wp:posOffset>
              </wp:positionH>
              <wp:positionV relativeFrom="paragraph">
                <wp:posOffset>195580</wp:posOffset>
              </wp:positionV>
              <wp:extent cx="3276267" cy="2457201"/>
              <wp:effectExtent l="0" t="0" r="635" b="635"/>
              <wp:wrapNone/>
              <wp:docPr id="43" name="Picture 8">
                <a:extLst xmlns:a="http://schemas.openxmlformats.org/drawingml/2006/main">
                  <a:ext uri="{FF2B5EF4-FFF2-40B4-BE49-F238E27FC236}">
                    <a16:creationId xmlns:a16="http://schemas.microsoft.com/office/drawing/2014/main" id="{E7446EEE-72E8-40F4-951B-A23918FD3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446EEE-72E8-40F4-951B-A23918FD385F}"/>
                          </a:ext>
                        </a:extLst>
                      </pic:cNvPr>
                      <pic:cNvPicPr>
                        <a:picLocks noChangeAspect="1"/>
                      </pic:cNvPicPr>
                    </pic:nvPicPr>
                    <pic:blipFill>
                      <a:blip r:embed="rId41">
                        <a:extLst>
                          <a:ext uri="{28A0092B-C50C-407E-A947-70E740481C1C}">
                            <a14:useLocalDpi xmlns:a14="http://schemas.microsoft.com/office/drawing/2010/main" val="0"/>
                          </a:ext>
                        </a:extLst>
                      </a:blip>
                      <a:srcRect/>
                      <a:stretch/>
                    </pic:blipFill>
                    <pic:spPr>
                      <a:xfrm>
                        <a:off x="0" y="0"/>
                        <a:ext cx="3276267" cy="2457201"/>
                      </a:xfrm>
                      <a:prstGeom prst="rect">
                        <a:avLst/>
                      </a:prstGeom>
                    </pic:spPr>
                  </pic:pic>
                </a:graphicData>
              </a:graphic>
            </wp:anchor>
          </w:drawing>
        </w:r>
      </w:ins>
    </w:p>
    <w:p w14:paraId="4D55E94D" w14:textId="4EA8CD7B" w:rsidR="00E2147C" w:rsidRDefault="00E2147C" w:rsidP="006C07ED">
      <w:pPr>
        <w:pStyle w:val="paragraph"/>
        <w:spacing w:line="480" w:lineRule="auto"/>
        <w:jc w:val="both"/>
        <w:textAlignment w:val="baseline"/>
        <w:rPr>
          <w:ins w:id="816" w:author="Coe, David W" w:date="2020-12-09T15:14:00Z"/>
          <w:rStyle w:val="normaltextrun"/>
          <w:b/>
          <w:bCs/>
          <w:color w:val="00000A"/>
          <w:sz w:val="28"/>
          <w:szCs w:val="28"/>
        </w:rPr>
      </w:pPr>
    </w:p>
    <w:p w14:paraId="03DBD4C8" w14:textId="77777777" w:rsidR="00E2147C" w:rsidRDefault="00E2147C" w:rsidP="006C07ED">
      <w:pPr>
        <w:pStyle w:val="paragraph"/>
        <w:spacing w:line="480" w:lineRule="auto"/>
        <w:jc w:val="both"/>
        <w:textAlignment w:val="baseline"/>
        <w:rPr>
          <w:ins w:id="817" w:author="Coe, David W" w:date="2020-12-09T15:14:00Z"/>
          <w:rStyle w:val="normaltextrun"/>
          <w:b/>
          <w:bCs/>
          <w:color w:val="00000A"/>
          <w:sz w:val="28"/>
          <w:szCs w:val="28"/>
        </w:rPr>
      </w:pPr>
    </w:p>
    <w:p w14:paraId="61C51347" w14:textId="77777777" w:rsidR="00E2147C" w:rsidRDefault="00E2147C" w:rsidP="006C07ED">
      <w:pPr>
        <w:pStyle w:val="paragraph"/>
        <w:spacing w:line="480" w:lineRule="auto"/>
        <w:jc w:val="both"/>
        <w:textAlignment w:val="baseline"/>
        <w:rPr>
          <w:ins w:id="818" w:author="Coe, David W" w:date="2020-12-09T15:14:00Z"/>
          <w:rStyle w:val="normaltextrun"/>
          <w:b/>
          <w:bCs/>
          <w:color w:val="00000A"/>
          <w:sz w:val="28"/>
          <w:szCs w:val="28"/>
        </w:rPr>
      </w:pPr>
    </w:p>
    <w:p w14:paraId="4EEAADDD" w14:textId="77777777" w:rsidR="00E2147C" w:rsidRDefault="00E2147C" w:rsidP="006C07ED">
      <w:pPr>
        <w:pStyle w:val="paragraph"/>
        <w:spacing w:line="480" w:lineRule="auto"/>
        <w:jc w:val="both"/>
        <w:textAlignment w:val="baseline"/>
        <w:rPr>
          <w:ins w:id="819" w:author="Coe, David W" w:date="2020-12-09T15:14:00Z"/>
          <w:rStyle w:val="normaltextrun"/>
          <w:b/>
          <w:bCs/>
          <w:color w:val="00000A"/>
          <w:sz w:val="28"/>
          <w:szCs w:val="28"/>
        </w:rPr>
      </w:pPr>
    </w:p>
    <w:p w14:paraId="77396E50" w14:textId="465048B0" w:rsidR="00C42B0C" w:rsidRDefault="00C42B0C" w:rsidP="006C07ED">
      <w:pPr>
        <w:pStyle w:val="paragraph"/>
        <w:spacing w:line="480" w:lineRule="auto"/>
        <w:jc w:val="both"/>
        <w:textAlignment w:val="baseline"/>
        <w:rPr>
          <w:color w:val="00000A"/>
        </w:rPr>
      </w:pPr>
      <w:r>
        <w:rPr>
          <w:rStyle w:val="normaltextrun"/>
          <w:b/>
          <w:bCs/>
          <w:color w:val="00000A"/>
          <w:sz w:val="28"/>
          <w:szCs w:val="28"/>
        </w:rPr>
        <w:t xml:space="preserve">Figure 4: </w:t>
      </w:r>
      <w:del w:id="820" w:author="Coe, David W" w:date="2020-12-09T15:14:00Z">
        <w:r w:rsidDel="00E2147C">
          <w:rPr>
            <w:rStyle w:val="normaltextrun"/>
            <w:b/>
            <w:bCs/>
            <w:color w:val="00000A"/>
            <w:sz w:val="28"/>
            <w:szCs w:val="28"/>
          </w:rPr>
          <w:delText>Autumn Season Weather Type Anomalies</w:delText>
        </w:r>
      </w:del>
      <w:ins w:id="821" w:author="Coe, David W" w:date="2020-12-09T15:15:00Z">
        <w:r w:rsidR="00E2147C">
          <w:rPr>
            <w:rStyle w:val="normaltextrun"/>
            <w:b/>
            <w:bCs/>
            <w:color w:val="00000A"/>
            <w:sz w:val="28"/>
            <w:szCs w:val="28"/>
          </w:rPr>
          <w:t>Autumn WT Monthly Frequency</w:t>
        </w:r>
      </w:ins>
      <w:r>
        <w:rPr>
          <w:rStyle w:val="eop"/>
          <w:color w:val="00000A"/>
          <w:sz w:val="28"/>
          <w:szCs w:val="28"/>
        </w:rPr>
        <w:t> </w:t>
      </w:r>
    </w:p>
    <w:p w14:paraId="3EA5A37D" w14:textId="6266D673" w:rsidR="00E2147C" w:rsidRDefault="00E2147C" w:rsidP="00E2147C">
      <w:pPr>
        <w:pStyle w:val="paragraph"/>
        <w:spacing w:line="480" w:lineRule="auto"/>
        <w:jc w:val="both"/>
        <w:textAlignment w:val="baseline"/>
        <w:rPr>
          <w:ins w:id="822" w:author="Coe, David W" w:date="2020-12-09T15:15:00Z"/>
          <w:color w:val="00000A"/>
        </w:rPr>
      </w:pPr>
      <w:ins w:id="823" w:author="Coe, David W" w:date="2020-12-09T15:15:00Z">
        <w:r>
          <w:rPr>
            <w:rStyle w:val="normaltextrun"/>
            <w:color w:val="00000A"/>
          </w:rPr>
          <w:t>The likelihood of occurrence during a month for each WT is displayed based on the number of days each WT occurs per month. A 95% confidence interval (grey bars) is found using the Monte Carlo method. Red bars indicate WTs that are more likely to occur than expected due to chance during a given month and blue bars indicate WTs that are less likely to occur during a given month.</w:t>
        </w:r>
        <w:r>
          <w:rPr>
            <w:rStyle w:val="eop"/>
            <w:color w:val="00000A"/>
          </w:rPr>
          <w:t> </w:t>
        </w:r>
      </w:ins>
    </w:p>
    <w:p w14:paraId="7149DA76" w14:textId="0B57B41E" w:rsidR="00C42B0C" w:rsidDel="00E2147C" w:rsidRDefault="00C42B0C" w:rsidP="006C07ED">
      <w:pPr>
        <w:pStyle w:val="paragraph"/>
        <w:spacing w:line="480" w:lineRule="auto"/>
        <w:jc w:val="both"/>
        <w:textAlignment w:val="baseline"/>
        <w:rPr>
          <w:del w:id="824" w:author="Coe, David W" w:date="2020-12-09T15:15:00Z"/>
          <w:color w:val="00000A"/>
        </w:rPr>
      </w:pPr>
      <w:del w:id="825" w:author="Coe, David W" w:date="2020-12-09T15:15:00Z">
        <w:r w:rsidDel="00E2147C">
          <w:rPr>
            <w:rStyle w:val="normaltextrun"/>
            <w:color w:val="00000A"/>
          </w:rPr>
          <w:delText xml:space="preserve">ERA-5 MSLP, 500-hPa </w:delText>
        </w:r>
        <w:r w:rsidR="005B74CD" w:rsidDel="00E2147C">
          <w:rPr>
            <w:rStyle w:val="normaltextrun"/>
            <w:color w:val="00000A"/>
          </w:rPr>
          <w:delText>geopotential h</w:delText>
        </w:r>
        <w:r w:rsidDel="00E2147C">
          <w:rPr>
            <w:rStyle w:val="normaltextrun"/>
            <w:color w:val="00000A"/>
          </w:rPr>
          <w:delText>eights, and 850-hPa winds from 1979-2018 split into 7 clusters with the long-term season mean removed. MSLP anomalies are plotted in blue, 500-hPa height anomalies are shaded, and 850-hPa wind anomalies are vectors.</w:delText>
        </w:r>
        <w:r w:rsidDel="00E2147C">
          <w:rPr>
            <w:rStyle w:val="eop"/>
            <w:color w:val="00000A"/>
          </w:rPr>
          <w:delText> </w:delText>
        </w:r>
      </w:del>
    </w:p>
    <w:p w14:paraId="394ED42F" w14:textId="77777777" w:rsidR="00C42B0C" w:rsidRDefault="00C42B0C" w:rsidP="006C07ED">
      <w:pPr>
        <w:pStyle w:val="paragraph"/>
        <w:spacing w:line="480" w:lineRule="auto"/>
        <w:jc w:val="both"/>
        <w:textAlignment w:val="baseline"/>
        <w:rPr>
          <w:color w:val="00000A"/>
        </w:rPr>
      </w:pPr>
      <w:r>
        <w:rPr>
          <w:rStyle w:val="eop"/>
          <w:color w:val="00000A"/>
        </w:rPr>
        <w:t> </w:t>
      </w:r>
    </w:p>
    <w:p w14:paraId="256437F8" w14:textId="747C0EBB" w:rsidR="00C42B0C" w:rsidDel="00985396" w:rsidRDefault="00C42B0C" w:rsidP="006C07ED">
      <w:pPr>
        <w:pStyle w:val="paragraph"/>
        <w:spacing w:line="480" w:lineRule="auto"/>
        <w:jc w:val="both"/>
        <w:textAlignment w:val="baseline"/>
        <w:rPr>
          <w:del w:id="826" w:author="Coe, David W" w:date="2020-12-09T15:20:00Z"/>
          <w:color w:val="00000A"/>
        </w:rPr>
      </w:pPr>
      <w:del w:id="827" w:author="Coe, David W" w:date="2020-12-09T15:19:00Z">
        <w:r w:rsidDel="00985396">
          <w:rPr>
            <w:noProof/>
          </w:rPr>
          <w:lastRenderedPageBreak/>
          <w:drawing>
            <wp:anchor distT="0" distB="0" distL="114300" distR="114300" simplePos="0" relativeHeight="251683840" behindDoc="1" locked="0" layoutInCell="1" allowOverlap="1" wp14:anchorId="184EBBD2" wp14:editId="564E1BE9">
              <wp:simplePos x="0" y="0"/>
              <wp:positionH relativeFrom="margin">
                <wp:posOffset>1438275</wp:posOffset>
              </wp:positionH>
              <wp:positionV relativeFrom="paragraph">
                <wp:posOffset>2238375</wp:posOffset>
              </wp:positionV>
              <wp:extent cx="2790825" cy="2200275"/>
              <wp:effectExtent l="0" t="0" r="9525" b="9525"/>
              <wp:wrapTight wrapText="bothSides">
                <wp:wrapPolygon edited="0">
                  <wp:start x="0" y="0"/>
                  <wp:lineTo x="0" y="21506"/>
                  <wp:lineTo x="21526" y="2150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825" cy="2200275"/>
                      </a:xfrm>
                      <a:prstGeom prst="rect">
                        <a:avLst/>
                      </a:prstGeom>
                      <a:noFill/>
                      <a:ln>
                        <a:noFill/>
                      </a:ln>
                    </pic:spPr>
                  </pic:pic>
                </a:graphicData>
              </a:graphic>
            </wp:anchor>
          </w:drawing>
        </w:r>
        <w:r w:rsidDel="00985396">
          <w:rPr>
            <w:noProof/>
          </w:rPr>
          <w:drawing>
            <wp:anchor distT="0" distB="0" distL="114300" distR="114300" simplePos="0" relativeHeight="251682816" behindDoc="1" locked="0" layoutInCell="1" allowOverlap="1" wp14:anchorId="1040736C" wp14:editId="0D919CC7">
              <wp:simplePos x="0" y="0"/>
              <wp:positionH relativeFrom="margin">
                <wp:posOffset>2933700</wp:posOffset>
              </wp:positionH>
              <wp:positionV relativeFrom="paragraph">
                <wp:posOffset>8890</wp:posOffset>
              </wp:positionV>
              <wp:extent cx="2857500" cy="2143125"/>
              <wp:effectExtent l="0" t="0" r="0" b="9525"/>
              <wp:wrapTight wrapText="bothSides">
                <wp:wrapPolygon edited="0">
                  <wp:start x="0" y="0"/>
                  <wp:lineTo x="0" y="21504"/>
                  <wp:lineTo x="21456" y="21504"/>
                  <wp:lineTo x="214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Del="00985396">
          <w:rPr>
            <w:noProof/>
          </w:rPr>
          <w:drawing>
            <wp:anchor distT="0" distB="0" distL="114300" distR="114300" simplePos="0" relativeHeight="251681792" behindDoc="1" locked="0" layoutInCell="1" allowOverlap="1" wp14:anchorId="5FA9CD93" wp14:editId="26383DAF">
              <wp:simplePos x="0" y="0"/>
              <wp:positionH relativeFrom="margin">
                <wp:align>left</wp:align>
              </wp:positionH>
              <wp:positionV relativeFrom="paragraph">
                <wp:posOffset>0</wp:posOffset>
              </wp:positionV>
              <wp:extent cx="2895600" cy="2171700"/>
              <wp:effectExtent l="0" t="0" r="0" b="0"/>
              <wp:wrapTight wrapText="bothSides">
                <wp:wrapPolygon edited="0">
                  <wp:start x="0" y="0"/>
                  <wp:lineTo x="0" y="21411"/>
                  <wp:lineTo x="21458" y="21411"/>
                  <wp:lineTo x="2145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del>
      <w:del w:id="828" w:author="Coe, David W" w:date="2020-12-09T15:20:00Z">
        <w:r w:rsidDel="00985396">
          <w:rPr>
            <w:rStyle w:val="eop"/>
            <w:rFonts w:ascii="Calibri" w:hAnsi="Calibri" w:cs="Calibri"/>
            <w:color w:val="00000A"/>
          </w:rPr>
          <w:delText> </w:delText>
        </w:r>
      </w:del>
    </w:p>
    <w:p w14:paraId="10C3E922" w14:textId="036B34E9" w:rsidR="00C42B0C" w:rsidDel="00985396" w:rsidRDefault="00C42B0C" w:rsidP="006C07ED">
      <w:pPr>
        <w:pStyle w:val="paragraph"/>
        <w:spacing w:line="480" w:lineRule="auto"/>
        <w:jc w:val="both"/>
        <w:textAlignment w:val="baseline"/>
        <w:rPr>
          <w:del w:id="829" w:author="Coe, David W" w:date="2020-12-09T15:20:00Z"/>
          <w:color w:val="00000A"/>
        </w:rPr>
      </w:pPr>
      <w:del w:id="830" w:author="Coe, David W" w:date="2020-12-09T15:20:00Z">
        <w:r w:rsidDel="00985396">
          <w:rPr>
            <w:rStyle w:val="eop"/>
            <w:rFonts w:ascii="Calibri" w:hAnsi="Calibri" w:cs="Calibri"/>
            <w:color w:val="00000A"/>
          </w:rPr>
          <w:delText> </w:delText>
        </w:r>
      </w:del>
    </w:p>
    <w:p w14:paraId="46D36E21" w14:textId="024F289C" w:rsidR="00C42B0C" w:rsidRDefault="00985396" w:rsidP="006C07ED">
      <w:pPr>
        <w:pStyle w:val="paragraph"/>
        <w:spacing w:line="480" w:lineRule="auto"/>
        <w:jc w:val="both"/>
        <w:textAlignment w:val="baseline"/>
        <w:rPr>
          <w:color w:val="00000A"/>
        </w:rPr>
      </w:pPr>
      <w:ins w:id="831" w:author="Coe, David W" w:date="2020-12-09T15:19:00Z">
        <w:r w:rsidRPr="00985396">
          <w:rPr>
            <w:rFonts w:ascii="Calibri" w:hAnsi="Calibri" w:cs="Calibri"/>
            <w:noProof/>
            <w:color w:val="00000A"/>
          </w:rPr>
          <w:drawing>
            <wp:anchor distT="0" distB="0" distL="114300" distR="114300" simplePos="0" relativeHeight="251698176" behindDoc="1" locked="0" layoutInCell="1" allowOverlap="1" wp14:anchorId="59E1AC06" wp14:editId="24287D68">
              <wp:simplePos x="0" y="0"/>
              <wp:positionH relativeFrom="column">
                <wp:posOffset>46990</wp:posOffset>
              </wp:positionH>
              <wp:positionV relativeFrom="paragraph">
                <wp:posOffset>509905</wp:posOffset>
              </wp:positionV>
              <wp:extent cx="3438525" cy="2514600"/>
              <wp:effectExtent l="0" t="0" r="9525" b="0"/>
              <wp:wrapTight wrapText="bothSides">
                <wp:wrapPolygon edited="0">
                  <wp:start x="0" y="0"/>
                  <wp:lineTo x="0" y="21436"/>
                  <wp:lineTo x="21540" y="21436"/>
                  <wp:lineTo x="21540" y="0"/>
                  <wp:lineTo x="0" y="0"/>
                </wp:wrapPolygon>
              </wp:wrapTight>
              <wp:docPr id="46" name="Picture 6">
                <a:extLst xmlns:a="http://schemas.openxmlformats.org/drawingml/2006/main">
                  <a:ext uri="{FF2B5EF4-FFF2-40B4-BE49-F238E27FC236}">
                    <a16:creationId xmlns:a16="http://schemas.microsoft.com/office/drawing/2014/main" id="{25BE04E4-8200-4ECF-A210-A66DC837D93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5BE04E4-8200-4ECF-A210-A66DC837D93D}"/>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8525" cy="2514600"/>
                      </a:xfrm>
                      <a:prstGeom prst="rect">
                        <a:avLst/>
                      </a:prstGeom>
                    </pic:spPr>
                  </pic:pic>
                </a:graphicData>
              </a:graphic>
              <wp14:sizeRelH relativeFrom="margin">
                <wp14:pctWidth>0</wp14:pctWidth>
              </wp14:sizeRelH>
            </wp:anchor>
          </w:drawing>
        </w:r>
        <w:r w:rsidRPr="00985396">
          <w:rPr>
            <w:rFonts w:ascii="Calibri" w:hAnsi="Calibri" w:cs="Calibri"/>
            <w:noProof/>
            <w:color w:val="00000A"/>
          </w:rPr>
          <w:drawing>
            <wp:anchor distT="0" distB="0" distL="114300" distR="114300" simplePos="0" relativeHeight="251699200" behindDoc="1" locked="0" layoutInCell="1" allowOverlap="1" wp14:anchorId="63FE4860" wp14:editId="13AF7902">
              <wp:simplePos x="0" y="0"/>
              <wp:positionH relativeFrom="column">
                <wp:posOffset>3343275</wp:posOffset>
              </wp:positionH>
              <wp:positionV relativeFrom="paragraph">
                <wp:posOffset>414655</wp:posOffset>
              </wp:positionV>
              <wp:extent cx="3371850" cy="2609850"/>
              <wp:effectExtent l="0" t="0" r="0" b="0"/>
              <wp:wrapTight wrapText="bothSides">
                <wp:wrapPolygon edited="0">
                  <wp:start x="0" y="0"/>
                  <wp:lineTo x="0" y="21442"/>
                  <wp:lineTo x="21478" y="21442"/>
                  <wp:lineTo x="21478" y="0"/>
                  <wp:lineTo x="0" y="0"/>
                </wp:wrapPolygon>
              </wp:wrapTight>
              <wp:docPr id="47" name="Picture 4">
                <a:extLst xmlns:a="http://schemas.openxmlformats.org/drawingml/2006/main">
                  <a:ext uri="{FF2B5EF4-FFF2-40B4-BE49-F238E27FC236}">
                    <a16:creationId xmlns:a16="http://schemas.microsoft.com/office/drawing/2014/main" id="{CB895DCD-045F-4B48-9323-B7F4A7CF52A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895DCD-045F-4B48-9323-B7F4A7CF52A4}"/>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1850" cy="2609850"/>
                      </a:xfrm>
                      <a:prstGeom prst="rect">
                        <a:avLst/>
                      </a:prstGeom>
                    </pic:spPr>
                  </pic:pic>
                </a:graphicData>
              </a:graphic>
              <wp14:sizeRelH relativeFrom="margin">
                <wp14:pctWidth>0</wp14:pctWidth>
              </wp14:sizeRelH>
              <wp14:sizeRelV relativeFrom="margin">
                <wp14:pctHeight>0</wp14:pctHeight>
              </wp14:sizeRelV>
            </wp:anchor>
          </w:drawing>
        </w:r>
      </w:ins>
      <w:del w:id="832" w:author="Coe, David W" w:date="2020-12-09T15:20:00Z">
        <w:r w:rsidR="00C42B0C" w:rsidDel="00985396">
          <w:rPr>
            <w:rStyle w:val="eop"/>
            <w:rFonts w:ascii="Calibri" w:hAnsi="Calibri" w:cs="Calibri"/>
            <w:color w:val="00000A"/>
          </w:rPr>
          <w:delText> </w:delText>
        </w:r>
      </w:del>
    </w:p>
    <w:p w14:paraId="3834CB58" w14:textId="76962D57" w:rsidR="00C42B0C" w:rsidDel="00985396" w:rsidRDefault="00C42B0C" w:rsidP="006C07ED">
      <w:pPr>
        <w:pStyle w:val="paragraph"/>
        <w:spacing w:line="480" w:lineRule="auto"/>
        <w:jc w:val="both"/>
        <w:textAlignment w:val="baseline"/>
        <w:rPr>
          <w:del w:id="833" w:author="Coe, David W" w:date="2020-12-09T15:20:00Z"/>
          <w:color w:val="00000A"/>
        </w:rPr>
      </w:pPr>
      <w:r>
        <w:rPr>
          <w:rStyle w:val="eop"/>
          <w:rFonts w:ascii="Calibri" w:hAnsi="Calibri" w:cs="Calibri"/>
          <w:color w:val="00000A"/>
        </w:rPr>
        <w:t> </w:t>
      </w:r>
    </w:p>
    <w:p w14:paraId="5C69C343" w14:textId="47959FB0" w:rsidR="00C42B0C" w:rsidDel="00985396" w:rsidRDefault="00C42B0C" w:rsidP="006C07ED">
      <w:pPr>
        <w:pStyle w:val="paragraph"/>
        <w:spacing w:line="480" w:lineRule="auto"/>
        <w:jc w:val="both"/>
        <w:textAlignment w:val="baseline"/>
        <w:rPr>
          <w:del w:id="834" w:author="Coe, David W" w:date="2020-12-09T15:20:00Z"/>
          <w:color w:val="00000A"/>
        </w:rPr>
      </w:pPr>
      <w:del w:id="835" w:author="Coe, David W" w:date="2020-12-09T15:20:00Z">
        <w:r w:rsidDel="00985396">
          <w:rPr>
            <w:rStyle w:val="eop"/>
            <w:rFonts w:ascii="Calibri" w:hAnsi="Calibri" w:cs="Calibri"/>
            <w:color w:val="00000A"/>
          </w:rPr>
          <w:delText> </w:delText>
        </w:r>
      </w:del>
    </w:p>
    <w:p w14:paraId="7B3A6E7D" w14:textId="1C4D3171" w:rsidR="00C42B0C" w:rsidRDefault="00C42B0C" w:rsidP="006C07ED">
      <w:pPr>
        <w:pStyle w:val="paragraph"/>
        <w:spacing w:line="480" w:lineRule="auto"/>
        <w:jc w:val="both"/>
        <w:textAlignment w:val="baseline"/>
        <w:rPr>
          <w:color w:val="00000A"/>
        </w:rPr>
      </w:pPr>
      <w:del w:id="836" w:author="Coe, David W" w:date="2020-12-09T15:20:00Z">
        <w:r w:rsidDel="00985396">
          <w:rPr>
            <w:rStyle w:val="eop"/>
            <w:rFonts w:ascii="Calibri" w:hAnsi="Calibri" w:cs="Calibri"/>
            <w:color w:val="00000A"/>
          </w:rPr>
          <w:delText> </w:delText>
        </w:r>
      </w:del>
    </w:p>
    <w:p w14:paraId="5E670887" w14:textId="559830B8" w:rsidR="00C42B0C" w:rsidDel="00985396" w:rsidRDefault="00C42B0C" w:rsidP="006C07ED">
      <w:pPr>
        <w:pStyle w:val="paragraph"/>
        <w:spacing w:line="480" w:lineRule="auto"/>
        <w:jc w:val="both"/>
        <w:textAlignment w:val="baseline"/>
        <w:rPr>
          <w:del w:id="837" w:author="Coe, David W" w:date="2020-12-09T15:20:00Z"/>
          <w:rStyle w:val="eop"/>
          <w:color w:val="00000A"/>
        </w:rPr>
      </w:pPr>
      <w:bookmarkStart w:id="838" w:name="_Hlk37333494"/>
      <w:r>
        <w:rPr>
          <w:rStyle w:val="normaltextrun"/>
          <w:b/>
          <w:bCs/>
          <w:color w:val="00000A"/>
          <w:sz w:val="28"/>
          <w:szCs w:val="28"/>
        </w:rPr>
        <w:lastRenderedPageBreak/>
        <w:t xml:space="preserve">Figure 5: Autumn Weather </w:t>
      </w:r>
      <w:del w:id="839" w:author="Coe, David W" w:date="2020-12-09T15:21:00Z">
        <w:r w:rsidDel="00985396">
          <w:rPr>
            <w:rStyle w:val="normaltextrun"/>
            <w:b/>
            <w:bCs/>
            <w:color w:val="00000A"/>
            <w:sz w:val="28"/>
            <w:szCs w:val="28"/>
          </w:rPr>
          <w:delText>Type Monthly Occurrence</w:delText>
        </w:r>
        <w:r w:rsidDel="00985396">
          <w:rPr>
            <w:rStyle w:val="normaltextrun"/>
            <w:color w:val="00000A"/>
          </w:rPr>
          <w:delText> </w:delText>
        </w:r>
        <w:r w:rsidDel="00985396">
          <w:rPr>
            <w:rStyle w:val="eop"/>
            <w:color w:val="00000A"/>
          </w:rPr>
          <w:delText> </w:delText>
        </w:r>
      </w:del>
      <w:ins w:id="840" w:author="Coe, David W" w:date="2020-12-09T15:21:00Z">
        <w:r w:rsidR="00985396">
          <w:rPr>
            <w:rStyle w:val="normaltextrun"/>
            <w:b/>
            <w:bCs/>
            <w:color w:val="00000A"/>
            <w:sz w:val="28"/>
            <w:szCs w:val="28"/>
          </w:rPr>
          <w:t>Extreme Precipitation and Heat Wave Days</w:t>
        </w:r>
      </w:ins>
    </w:p>
    <w:p w14:paraId="66050912" w14:textId="77777777" w:rsidR="00985396" w:rsidRDefault="00985396" w:rsidP="006C07ED">
      <w:pPr>
        <w:pStyle w:val="paragraph"/>
        <w:spacing w:line="480" w:lineRule="auto"/>
        <w:jc w:val="both"/>
        <w:textAlignment w:val="baseline"/>
        <w:rPr>
          <w:ins w:id="841" w:author="Coe, David W" w:date="2020-12-09T15:21:00Z"/>
          <w:color w:val="00000A"/>
        </w:rPr>
      </w:pPr>
    </w:p>
    <w:p w14:paraId="31BEFFF5" w14:textId="5DE4B619" w:rsidR="00C42B0C" w:rsidDel="00985396" w:rsidRDefault="00985396" w:rsidP="006C07ED">
      <w:pPr>
        <w:pStyle w:val="paragraph"/>
        <w:spacing w:line="480" w:lineRule="auto"/>
        <w:jc w:val="both"/>
        <w:textAlignment w:val="baseline"/>
        <w:rPr>
          <w:del w:id="842" w:author="Coe, David W" w:date="2020-12-09T15:20:00Z"/>
          <w:color w:val="00000A"/>
        </w:rPr>
      </w:pPr>
      <w:ins w:id="843" w:author="Coe, David W" w:date="2020-12-09T15:20:00Z">
        <w:r w:rsidRPr="00985396">
          <w:rPr>
            <w:color w:val="00000A"/>
          </w:rPr>
          <w:t xml:space="preserve">Percent of WT days featuring extreme precipitation (left) and heat waves (right). Grey shading indicates the Monte Carlo 95% </w:t>
        </w:r>
      </w:ins>
      <w:del w:id="844" w:author="Coe, David W" w:date="2020-12-09T15:20:00Z">
        <w:r w:rsidDel="00985396">
          <w:rPr>
            <w:noProof/>
          </w:rPr>
          <w:drawing>
            <wp:anchor distT="0" distB="0" distL="114300" distR="114300" simplePos="0" relativeHeight="251687936" behindDoc="1" locked="0" layoutInCell="1" allowOverlap="1" wp14:anchorId="4590D8F8" wp14:editId="1DAEDE6C">
              <wp:simplePos x="0" y="0"/>
              <wp:positionH relativeFrom="column">
                <wp:posOffset>2505075</wp:posOffset>
              </wp:positionH>
              <wp:positionV relativeFrom="paragraph">
                <wp:posOffset>3362325</wp:posOffset>
              </wp:positionV>
              <wp:extent cx="2371725" cy="1809750"/>
              <wp:effectExtent l="0" t="0" r="9525" b="0"/>
              <wp:wrapTight wrapText="bothSides">
                <wp:wrapPolygon edited="0">
                  <wp:start x="0" y="0"/>
                  <wp:lineTo x="0" y="21373"/>
                  <wp:lineTo x="21513" y="21373"/>
                  <wp:lineTo x="2151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1725" cy="1809750"/>
                      </a:xfrm>
                      <a:prstGeom prst="rect">
                        <a:avLst/>
                      </a:prstGeom>
                      <a:noFill/>
                      <a:ln>
                        <a:noFill/>
                      </a:ln>
                    </pic:spPr>
                  </pic:pic>
                </a:graphicData>
              </a:graphic>
              <wp14:sizeRelH relativeFrom="margin">
                <wp14:pctWidth>0</wp14:pctWidth>
              </wp14:sizeRelH>
            </wp:anchor>
          </w:drawing>
        </w:r>
      </w:del>
      <w:ins w:id="845" w:author="Coe, David W" w:date="2020-12-09T15:20:00Z">
        <w:r w:rsidRPr="00985396">
          <w:rPr>
            <w:color w:val="00000A"/>
          </w:rPr>
          <w:t>confidence interval, with red shading indicating less likely to occur WTs and blue shading indicating more likely to occur WTs.</w:t>
        </w:r>
      </w:ins>
      <w:del w:id="846" w:author="Coe, David W" w:date="2020-12-09T15:20:00Z">
        <w:r w:rsidR="00C42B0C" w:rsidDel="00985396">
          <w:rPr>
            <w:rStyle w:val="normaltextrun"/>
            <w:color w:val="00000A"/>
          </w:rPr>
          <w:delText xml:space="preserve">The likelihood of occurrence during a month for each WT is displayed based on the number of days each WT occurs per month. A 95% confidence interval (black bars) is found using the Monte Carlo method. Red bars indicate WTs that are less likely to occur than expected due to chance during a given month and blue bars indicate WTs that are </w:delText>
        </w:r>
        <w:r w:rsidR="005B74CD" w:rsidDel="00985396">
          <w:rPr>
            <w:rStyle w:val="normaltextrun"/>
            <w:color w:val="00000A"/>
          </w:rPr>
          <w:delText xml:space="preserve">more </w:delText>
        </w:r>
        <w:r w:rsidR="00C42B0C" w:rsidDel="00985396">
          <w:rPr>
            <w:rStyle w:val="normaltextrun"/>
            <w:color w:val="00000A"/>
          </w:rPr>
          <w:delText>likely to occur during a given month.</w:delText>
        </w:r>
        <w:r w:rsidR="00C42B0C" w:rsidDel="00985396">
          <w:rPr>
            <w:rStyle w:val="eop"/>
            <w:color w:val="00000A"/>
          </w:rPr>
          <w:delText> </w:delText>
        </w:r>
      </w:del>
    </w:p>
    <w:bookmarkEnd w:id="838"/>
    <w:p w14:paraId="56865D95" w14:textId="6F2A7C19" w:rsidR="00C42B0C" w:rsidRDefault="00C42B0C" w:rsidP="006C07ED">
      <w:pPr>
        <w:pStyle w:val="paragraph"/>
        <w:spacing w:line="480" w:lineRule="auto"/>
        <w:jc w:val="both"/>
        <w:textAlignment w:val="baseline"/>
        <w:rPr>
          <w:color w:val="00000A"/>
        </w:rPr>
      </w:pPr>
      <w:del w:id="847" w:author="Coe, David W" w:date="2020-12-09T15:20:00Z">
        <w:r w:rsidDel="00985396">
          <w:rPr>
            <w:rFonts w:asciiTheme="minorHAnsi" w:eastAsiaTheme="minorHAnsi" w:hAnsiTheme="minorHAnsi" w:cstheme="minorBidi"/>
            <w:noProof/>
            <w:sz w:val="22"/>
            <w:szCs w:val="22"/>
          </w:rPr>
          <w:lastRenderedPageBreak/>
          <w:drawing>
            <wp:anchor distT="0" distB="0" distL="114300" distR="114300" simplePos="0" relativeHeight="251691008" behindDoc="1" locked="0" layoutInCell="1" allowOverlap="1" wp14:anchorId="4E23717D" wp14:editId="426A390C">
              <wp:simplePos x="0" y="0"/>
              <wp:positionH relativeFrom="column">
                <wp:posOffset>2266950</wp:posOffset>
              </wp:positionH>
              <wp:positionV relativeFrom="paragraph">
                <wp:posOffset>3762375</wp:posOffset>
              </wp:positionV>
              <wp:extent cx="2324100" cy="1809750"/>
              <wp:effectExtent l="0" t="0" r="0" b="0"/>
              <wp:wrapTight wrapText="bothSides">
                <wp:wrapPolygon edited="0">
                  <wp:start x="0" y="0"/>
                  <wp:lineTo x="0" y="21373"/>
                  <wp:lineTo x="21423" y="21373"/>
                  <wp:lineTo x="214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4100" cy="1809750"/>
                      </a:xfrm>
                      <a:prstGeom prst="rect">
                        <a:avLst/>
                      </a:prstGeom>
                      <a:noFill/>
                      <a:ln>
                        <a:noFill/>
                      </a:ln>
                    </pic:spPr>
                  </pic:pic>
                </a:graphicData>
              </a:graphic>
              <wp14:sizeRelH relativeFrom="margin">
                <wp14:pctWidth>0</wp14:pctWidth>
              </wp14:sizeRelH>
            </wp:anchor>
          </w:drawing>
        </w:r>
        <w:r w:rsidDel="00985396">
          <w:rPr>
            <w:rFonts w:asciiTheme="minorHAnsi" w:eastAsiaTheme="minorHAnsi" w:hAnsiTheme="minorHAnsi" w:cstheme="minorBidi"/>
            <w:noProof/>
            <w:sz w:val="22"/>
            <w:szCs w:val="22"/>
          </w:rPr>
          <w:drawing>
            <wp:anchor distT="0" distB="0" distL="114300" distR="114300" simplePos="0" relativeHeight="251689984" behindDoc="1" locked="0" layoutInCell="1" allowOverlap="1" wp14:anchorId="1CA3ACA8" wp14:editId="19C6CB49">
              <wp:simplePos x="0" y="0"/>
              <wp:positionH relativeFrom="column">
                <wp:posOffset>4419600</wp:posOffset>
              </wp:positionH>
              <wp:positionV relativeFrom="paragraph">
                <wp:posOffset>1857375</wp:posOffset>
              </wp:positionV>
              <wp:extent cx="2400300" cy="1809750"/>
              <wp:effectExtent l="0" t="0" r="0" b="0"/>
              <wp:wrapTight wrapText="bothSides">
                <wp:wrapPolygon edited="0">
                  <wp:start x="0" y="0"/>
                  <wp:lineTo x="0" y="21373"/>
                  <wp:lineTo x="21429" y="21373"/>
                  <wp:lineTo x="214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noFill/>
                      <a:ln>
                        <a:noFill/>
                      </a:ln>
                    </pic:spPr>
                  </pic:pic>
                </a:graphicData>
              </a:graphic>
              <wp14:sizeRelH relativeFrom="margin">
                <wp14:pctWidth>0</wp14:pctWidth>
              </wp14:sizeRelH>
            </wp:anchor>
          </w:drawing>
        </w:r>
        <w:r w:rsidDel="00985396">
          <w:rPr>
            <w:rFonts w:asciiTheme="minorHAnsi" w:eastAsiaTheme="minorHAnsi" w:hAnsiTheme="minorHAnsi" w:cstheme="minorBidi"/>
            <w:noProof/>
            <w:sz w:val="22"/>
            <w:szCs w:val="22"/>
          </w:rPr>
          <w:drawing>
            <wp:anchor distT="0" distB="0" distL="114300" distR="114300" simplePos="0" relativeHeight="251688960" behindDoc="1" locked="0" layoutInCell="1" allowOverlap="1" wp14:anchorId="60E06C32" wp14:editId="74DD6BB6">
              <wp:simplePos x="0" y="0"/>
              <wp:positionH relativeFrom="column">
                <wp:posOffset>2276475</wp:posOffset>
              </wp:positionH>
              <wp:positionV relativeFrom="paragraph">
                <wp:posOffset>1866900</wp:posOffset>
              </wp:positionV>
              <wp:extent cx="2324100" cy="1809750"/>
              <wp:effectExtent l="0" t="0" r="0" b="0"/>
              <wp:wrapTight wrapText="bothSides">
                <wp:wrapPolygon edited="0">
                  <wp:start x="0" y="0"/>
                  <wp:lineTo x="0" y="21373"/>
                  <wp:lineTo x="21423" y="21373"/>
                  <wp:lineTo x="2142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4100" cy="1809750"/>
                      </a:xfrm>
                      <a:prstGeom prst="rect">
                        <a:avLst/>
                      </a:prstGeom>
                      <a:noFill/>
                      <a:ln>
                        <a:noFill/>
                      </a:ln>
                    </pic:spPr>
                  </pic:pic>
                </a:graphicData>
              </a:graphic>
              <wp14:sizeRelH relativeFrom="margin">
                <wp14:pctWidth>0</wp14:pctWidth>
              </wp14:sizeRelH>
            </wp:anchor>
          </w:drawing>
        </w:r>
        <w:r w:rsidDel="00985396">
          <w:rPr>
            <w:rFonts w:asciiTheme="minorHAnsi" w:eastAsiaTheme="minorHAnsi" w:hAnsiTheme="minorHAnsi" w:cstheme="minorBidi"/>
            <w:noProof/>
            <w:sz w:val="22"/>
            <w:szCs w:val="22"/>
          </w:rPr>
          <w:drawing>
            <wp:anchor distT="0" distB="0" distL="114300" distR="114300" simplePos="0" relativeHeight="251686912" behindDoc="1" locked="0" layoutInCell="1" allowOverlap="1" wp14:anchorId="3307994C" wp14:editId="4BE7C19E">
              <wp:simplePos x="0" y="0"/>
              <wp:positionH relativeFrom="column">
                <wp:posOffset>4410075</wp:posOffset>
              </wp:positionH>
              <wp:positionV relativeFrom="paragraph">
                <wp:posOffset>19050</wp:posOffset>
              </wp:positionV>
              <wp:extent cx="2409825" cy="1809750"/>
              <wp:effectExtent l="0" t="0" r="9525" b="0"/>
              <wp:wrapTight wrapText="bothSides">
                <wp:wrapPolygon edited="0">
                  <wp:start x="0" y="0"/>
                  <wp:lineTo x="0" y="21373"/>
                  <wp:lineTo x="21515" y="21373"/>
                  <wp:lineTo x="215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9825" cy="1809750"/>
                      </a:xfrm>
                      <a:prstGeom prst="rect">
                        <a:avLst/>
                      </a:prstGeom>
                      <a:noFill/>
                      <a:ln>
                        <a:noFill/>
                      </a:ln>
                    </pic:spPr>
                  </pic:pic>
                </a:graphicData>
              </a:graphic>
            </wp:anchor>
          </w:drawing>
        </w:r>
        <w:r w:rsidDel="00985396">
          <w:rPr>
            <w:rFonts w:asciiTheme="minorHAnsi" w:eastAsiaTheme="minorHAnsi" w:hAnsiTheme="minorHAnsi" w:cstheme="minorBidi"/>
            <w:noProof/>
            <w:sz w:val="22"/>
            <w:szCs w:val="22"/>
          </w:rPr>
          <w:drawing>
            <wp:anchor distT="0" distB="0" distL="114300" distR="114300" simplePos="0" relativeHeight="251685888" behindDoc="1" locked="0" layoutInCell="1" allowOverlap="1" wp14:anchorId="0B32B2F2" wp14:editId="4B8B650F">
              <wp:simplePos x="0" y="0"/>
              <wp:positionH relativeFrom="column">
                <wp:posOffset>2276475</wp:posOffset>
              </wp:positionH>
              <wp:positionV relativeFrom="paragraph">
                <wp:posOffset>0</wp:posOffset>
              </wp:positionV>
              <wp:extent cx="2295525" cy="1809750"/>
              <wp:effectExtent l="0" t="0" r="9525" b="0"/>
              <wp:wrapTight wrapText="bothSides">
                <wp:wrapPolygon edited="0">
                  <wp:start x="0" y="0"/>
                  <wp:lineTo x="0" y="21373"/>
                  <wp:lineTo x="21510" y="21373"/>
                  <wp:lineTo x="2151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5525" cy="1809750"/>
                      </a:xfrm>
                      <a:prstGeom prst="rect">
                        <a:avLst/>
                      </a:prstGeom>
                      <a:noFill/>
                      <a:ln>
                        <a:noFill/>
                      </a:ln>
                    </pic:spPr>
                  </pic:pic>
                </a:graphicData>
              </a:graphic>
            </wp:anchor>
          </w:drawing>
        </w:r>
        <w:r w:rsidDel="00985396">
          <w:rPr>
            <w:rFonts w:asciiTheme="minorHAnsi" w:eastAsiaTheme="minorHAnsi" w:hAnsiTheme="minorHAnsi" w:cstheme="minorBidi"/>
            <w:noProof/>
            <w:sz w:val="22"/>
            <w:szCs w:val="22"/>
          </w:rPr>
          <w:drawing>
            <wp:anchor distT="0" distB="0" distL="114300" distR="114300" simplePos="0" relativeHeight="251684864" behindDoc="1" locked="0" layoutInCell="1" allowOverlap="1" wp14:anchorId="61A828D1" wp14:editId="345BA559">
              <wp:simplePos x="0" y="0"/>
              <wp:positionH relativeFrom="margin">
                <wp:align>left</wp:align>
              </wp:positionH>
              <wp:positionV relativeFrom="paragraph">
                <wp:posOffset>0</wp:posOffset>
              </wp:positionV>
              <wp:extent cx="2438400" cy="1828800"/>
              <wp:effectExtent l="0" t="0" r="0" b="0"/>
              <wp:wrapTight wrapText="bothSides">
                <wp:wrapPolygon edited="0">
                  <wp:start x="0" y="0"/>
                  <wp:lineTo x="0" y="21375"/>
                  <wp:lineTo x="21431" y="21375"/>
                  <wp:lineTo x="214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3129" cy="1832347"/>
                      </a:xfrm>
                      <a:prstGeom prst="rect">
                        <a:avLst/>
                      </a:prstGeom>
                      <a:noFill/>
                      <a:ln>
                        <a:noFill/>
                      </a:ln>
                    </pic:spPr>
                  </pic:pic>
                </a:graphicData>
              </a:graphic>
              <wp14:sizeRelH relativeFrom="margin">
                <wp14:pctWidth>0</wp14:pctWidth>
              </wp14:sizeRelH>
              <wp14:sizeRelV relativeFrom="margin">
                <wp14:pctHeight>0</wp14:pctHeight>
              </wp14:sizeRelV>
            </wp:anchor>
          </w:drawing>
        </w:r>
      </w:del>
      <w:r>
        <w:rPr>
          <w:rStyle w:val="eop"/>
          <w:rFonts w:ascii="Calibri" w:hAnsi="Calibri" w:cs="Calibri"/>
          <w:color w:val="00000A"/>
        </w:rPr>
        <w:t> </w:t>
      </w:r>
    </w:p>
    <w:p w14:paraId="7BC107AC" w14:textId="56A1DC91"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37505CED" w14:textId="37BF0DF6" w:rsidR="00C42B0C" w:rsidRDefault="00C42B0C" w:rsidP="006C07ED">
      <w:pPr>
        <w:pStyle w:val="paragraph"/>
        <w:spacing w:line="480" w:lineRule="auto"/>
        <w:jc w:val="both"/>
        <w:textAlignment w:val="baseline"/>
        <w:rPr>
          <w:ins w:id="848" w:author="Coe, David W" w:date="2020-12-09T15:21:00Z"/>
          <w:rStyle w:val="eop"/>
          <w:rFonts w:ascii="Calibri" w:hAnsi="Calibri" w:cs="Calibri"/>
          <w:color w:val="00000A"/>
        </w:rPr>
      </w:pPr>
      <w:r>
        <w:rPr>
          <w:rStyle w:val="eop"/>
          <w:rFonts w:ascii="Calibri" w:hAnsi="Calibri" w:cs="Calibri"/>
          <w:color w:val="00000A"/>
        </w:rPr>
        <w:t> </w:t>
      </w:r>
    </w:p>
    <w:p w14:paraId="37875921" w14:textId="20EF1F19" w:rsidR="00985396" w:rsidRDefault="00985396" w:rsidP="006C07ED">
      <w:pPr>
        <w:pStyle w:val="paragraph"/>
        <w:spacing w:line="480" w:lineRule="auto"/>
        <w:jc w:val="both"/>
        <w:textAlignment w:val="baseline"/>
        <w:rPr>
          <w:ins w:id="849" w:author="Coe, David W" w:date="2020-12-09T15:21:00Z"/>
          <w:rStyle w:val="eop"/>
          <w:rFonts w:ascii="Calibri" w:hAnsi="Calibri" w:cs="Calibri"/>
          <w:color w:val="00000A"/>
        </w:rPr>
      </w:pPr>
    </w:p>
    <w:p w14:paraId="1088CA64" w14:textId="60333A5D" w:rsidR="00985396" w:rsidRDefault="00985396" w:rsidP="006C07ED">
      <w:pPr>
        <w:pStyle w:val="paragraph"/>
        <w:spacing w:line="480" w:lineRule="auto"/>
        <w:jc w:val="both"/>
        <w:textAlignment w:val="baseline"/>
        <w:rPr>
          <w:ins w:id="850" w:author="Coe, David W" w:date="2020-12-09T15:21:00Z"/>
          <w:rStyle w:val="eop"/>
          <w:rFonts w:ascii="Calibri" w:hAnsi="Calibri" w:cs="Calibri"/>
          <w:color w:val="00000A"/>
        </w:rPr>
      </w:pPr>
    </w:p>
    <w:p w14:paraId="2852F8A0" w14:textId="77777777" w:rsidR="00985396" w:rsidRDefault="00985396" w:rsidP="006C07ED">
      <w:pPr>
        <w:pStyle w:val="paragraph"/>
        <w:spacing w:line="480" w:lineRule="auto"/>
        <w:jc w:val="both"/>
        <w:textAlignment w:val="baseline"/>
        <w:rPr>
          <w:color w:val="00000A"/>
        </w:rPr>
      </w:pPr>
    </w:p>
    <w:p w14:paraId="06D0E4A6" w14:textId="5A525096" w:rsidR="00C42B0C" w:rsidRDefault="00985396" w:rsidP="006C07ED">
      <w:pPr>
        <w:pStyle w:val="paragraph"/>
        <w:spacing w:line="480" w:lineRule="auto"/>
        <w:jc w:val="both"/>
        <w:textAlignment w:val="baseline"/>
        <w:rPr>
          <w:ins w:id="851" w:author="Coe, David W" w:date="2020-12-09T15:21:00Z"/>
          <w:rStyle w:val="eop"/>
          <w:rFonts w:ascii="Calibri" w:hAnsi="Calibri" w:cs="Calibri"/>
          <w:color w:val="00000A"/>
        </w:rPr>
      </w:pPr>
      <w:ins w:id="852" w:author="Coe, David W" w:date="2020-12-09T15:21:00Z">
        <w:r w:rsidRPr="00985396">
          <w:rPr>
            <w:rFonts w:ascii="Calibri" w:hAnsi="Calibri" w:cs="Calibri"/>
            <w:noProof/>
            <w:color w:val="00000A"/>
          </w:rPr>
          <w:drawing>
            <wp:anchor distT="0" distB="0" distL="114300" distR="114300" simplePos="0" relativeHeight="251701248" behindDoc="1" locked="0" layoutInCell="1" allowOverlap="1" wp14:anchorId="7C1516B3" wp14:editId="6E8B49E1">
              <wp:simplePos x="0" y="0"/>
              <wp:positionH relativeFrom="margin">
                <wp:posOffset>2428875</wp:posOffset>
              </wp:positionH>
              <wp:positionV relativeFrom="paragraph">
                <wp:posOffset>9525</wp:posOffset>
              </wp:positionV>
              <wp:extent cx="2984500" cy="2238375"/>
              <wp:effectExtent l="0" t="0" r="6350" b="9525"/>
              <wp:wrapTight wrapText="bothSides">
                <wp:wrapPolygon edited="0">
                  <wp:start x="0" y="0"/>
                  <wp:lineTo x="0" y="21508"/>
                  <wp:lineTo x="21508" y="21508"/>
                  <wp:lineTo x="21508" y="0"/>
                  <wp:lineTo x="0" y="0"/>
                </wp:wrapPolygon>
              </wp:wrapTight>
              <wp:docPr id="49" name="Picture 7">
                <a:extLst xmlns:a="http://schemas.openxmlformats.org/drawingml/2006/main">
                  <a:ext uri="{FF2B5EF4-FFF2-40B4-BE49-F238E27FC236}">
                    <a16:creationId xmlns:a16="http://schemas.microsoft.com/office/drawing/2014/main" id="{371DD08F-072B-4BA3-BD88-E9EA38B8D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71DD08F-072B-4BA3-BD88-E9EA38B8DFC9}"/>
                          </a:ext>
                        </a:extLst>
                      </pic:cNvPr>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0" y="0"/>
                        <a:ext cx="2984500" cy="2238375"/>
                      </a:xfrm>
                      <a:prstGeom prst="rect">
                        <a:avLst/>
                      </a:prstGeom>
                    </pic:spPr>
                  </pic:pic>
                </a:graphicData>
              </a:graphic>
              <wp14:sizeRelH relativeFrom="margin">
                <wp14:pctWidth>0</wp14:pctWidth>
              </wp14:sizeRelH>
              <wp14:sizeRelV relativeFrom="margin">
                <wp14:pctHeight>0</wp14:pctHeight>
              </wp14:sizeRelV>
            </wp:anchor>
          </w:drawing>
        </w:r>
        <w:r w:rsidRPr="00985396">
          <w:rPr>
            <w:rFonts w:ascii="Calibri" w:hAnsi="Calibri" w:cs="Calibri"/>
            <w:noProof/>
            <w:color w:val="00000A"/>
          </w:rPr>
          <w:drawing>
            <wp:anchor distT="0" distB="0" distL="114300" distR="114300" simplePos="0" relativeHeight="251700224" behindDoc="1" locked="0" layoutInCell="1" allowOverlap="1" wp14:anchorId="6ED18E8D" wp14:editId="71AF2CCF">
              <wp:simplePos x="0" y="0"/>
              <wp:positionH relativeFrom="column">
                <wp:posOffset>-381000</wp:posOffset>
              </wp:positionH>
              <wp:positionV relativeFrom="paragraph">
                <wp:posOffset>0</wp:posOffset>
              </wp:positionV>
              <wp:extent cx="2984500" cy="2238375"/>
              <wp:effectExtent l="0" t="0" r="6350" b="9525"/>
              <wp:wrapTight wrapText="bothSides">
                <wp:wrapPolygon edited="0">
                  <wp:start x="0" y="0"/>
                  <wp:lineTo x="0" y="21508"/>
                  <wp:lineTo x="21508" y="21508"/>
                  <wp:lineTo x="21508" y="0"/>
                  <wp:lineTo x="0" y="0"/>
                </wp:wrapPolygon>
              </wp:wrapTight>
              <wp:docPr id="48" name="Picture 6" descr="Chart, bar chart&#10;&#10;Description automatically generated">
                <a:extLst xmlns:a="http://schemas.openxmlformats.org/drawingml/2006/main">
                  <a:ext uri="{FF2B5EF4-FFF2-40B4-BE49-F238E27FC236}">
                    <a16:creationId xmlns:a16="http://schemas.microsoft.com/office/drawing/2014/main" id="{25F033FD-73BE-4B14-A2A9-09C4BF887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bar chart&#10;&#10;Description automatically generated">
                        <a:extLst>
                          <a:ext uri="{FF2B5EF4-FFF2-40B4-BE49-F238E27FC236}">
                            <a16:creationId xmlns:a16="http://schemas.microsoft.com/office/drawing/2014/main" id="{25F033FD-73BE-4B14-A2A9-09C4BF887B7C}"/>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84500" cy="2238375"/>
                      </a:xfrm>
                      <a:prstGeom prst="rect">
                        <a:avLst/>
                      </a:prstGeom>
                    </pic:spPr>
                  </pic:pic>
                </a:graphicData>
              </a:graphic>
              <wp14:sizeRelH relativeFrom="margin">
                <wp14:pctWidth>0</wp14:pctWidth>
              </wp14:sizeRelH>
              <wp14:sizeRelV relativeFrom="margin">
                <wp14:pctHeight>0</wp14:pctHeight>
              </wp14:sizeRelV>
            </wp:anchor>
          </w:drawing>
        </w:r>
      </w:ins>
      <w:r w:rsidR="00C42B0C">
        <w:rPr>
          <w:rStyle w:val="eop"/>
          <w:rFonts w:ascii="Calibri" w:hAnsi="Calibri" w:cs="Calibri"/>
          <w:color w:val="00000A"/>
        </w:rPr>
        <w:t> </w:t>
      </w:r>
    </w:p>
    <w:p w14:paraId="1EDDF3DB" w14:textId="42A02736" w:rsidR="00985396" w:rsidRDefault="00985396" w:rsidP="006C07ED">
      <w:pPr>
        <w:pStyle w:val="paragraph"/>
        <w:spacing w:line="480" w:lineRule="auto"/>
        <w:jc w:val="both"/>
        <w:textAlignment w:val="baseline"/>
        <w:rPr>
          <w:ins w:id="853" w:author="Coe, David W" w:date="2020-12-09T15:21:00Z"/>
          <w:rStyle w:val="eop"/>
          <w:rFonts w:ascii="Calibri" w:hAnsi="Calibri" w:cs="Calibri"/>
          <w:color w:val="00000A"/>
        </w:rPr>
      </w:pPr>
    </w:p>
    <w:p w14:paraId="5A784140" w14:textId="167A2E01" w:rsidR="00985396" w:rsidRDefault="00985396" w:rsidP="006C07ED">
      <w:pPr>
        <w:pStyle w:val="paragraph"/>
        <w:spacing w:line="480" w:lineRule="auto"/>
        <w:jc w:val="both"/>
        <w:textAlignment w:val="baseline"/>
        <w:rPr>
          <w:ins w:id="854" w:author="Coe, David W" w:date="2020-12-09T15:21:00Z"/>
          <w:rStyle w:val="eop"/>
          <w:rFonts w:ascii="Calibri" w:hAnsi="Calibri" w:cs="Calibri"/>
          <w:color w:val="00000A"/>
        </w:rPr>
      </w:pPr>
    </w:p>
    <w:p w14:paraId="45ACF301" w14:textId="57E13A4F" w:rsidR="00985396" w:rsidRDefault="00985396" w:rsidP="006C07ED">
      <w:pPr>
        <w:pStyle w:val="paragraph"/>
        <w:spacing w:line="480" w:lineRule="auto"/>
        <w:jc w:val="both"/>
        <w:textAlignment w:val="baseline"/>
        <w:rPr>
          <w:ins w:id="855" w:author="Coe, David W" w:date="2020-12-09T15:21:00Z"/>
          <w:rStyle w:val="eop"/>
          <w:rFonts w:ascii="Calibri" w:hAnsi="Calibri" w:cs="Calibri"/>
          <w:color w:val="00000A"/>
        </w:rPr>
      </w:pPr>
    </w:p>
    <w:p w14:paraId="6DEF25B7" w14:textId="22EA6382" w:rsidR="00985396" w:rsidRDefault="00985396" w:rsidP="006C07ED">
      <w:pPr>
        <w:pStyle w:val="paragraph"/>
        <w:spacing w:line="480" w:lineRule="auto"/>
        <w:jc w:val="both"/>
        <w:textAlignment w:val="baseline"/>
        <w:rPr>
          <w:ins w:id="856" w:author="Coe, David W" w:date="2020-12-09T15:21:00Z"/>
          <w:rStyle w:val="eop"/>
          <w:rFonts w:ascii="Calibri" w:hAnsi="Calibri" w:cs="Calibri"/>
          <w:color w:val="00000A"/>
        </w:rPr>
      </w:pPr>
      <w:ins w:id="857" w:author="Coe, David W" w:date="2020-12-09T15:22:00Z">
        <w:r w:rsidRPr="00985396">
          <w:rPr>
            <w:rFonts w:ascii="Calibri" w:hAnsi="Calibri" w:cs="Calibri"/>
            <w:noProof/>
            <w:color w:val="00000A"/>
          </w:rPr>
          <w:lastRenderedPageBreak/>
          <w:drawing>
            <wp:anchor distT="0" distB="0" distL="114300" distR="114300" simplePos="0" relativeHeight="251703296" behindDoc="1" locked="0" layoutInCell="1" allowOverlap="1" wp14:anchorId="7867AC11" wp14:editId="2CAEBED8">
              <wp:simplePos x="0" y="0"/>
              <wp:positionH relativeFrom="margin">
                <wp:posOffset>2416175</wp:posOffset>
              </wp:positionH>
              <wp:positionV relativeFrom="paragraph">
                <wp:posOffset>143510</wp:posOffset>
              </wp:positionV>
              <wp:extent cx="2997200" cy="2247900"/>
              <wp:effectExtent l="0" t="0" r="0" b="0"/>
              <wp:wrapTight wrapText="bothSides">
                <wp:wrapPolygon edited="0">
                  <wp:start x="0" y="0"/>
                  <wp:lineTo x="0" y="21417"/>
                  <wp:lineTo x="21417" y="21417"/>
                  <wp:lineTo x="21417" y="0"/>
                  <wp:lineTo x="0" y="0"/>
                </wp:wrapPolygon>
              </wp:wrapTight>
              <wp:docPr id="51" name="Picture 9">
                <a:extLst xmlns:a="http://schemas.openxmlformats.org/drawingml/2006/main">
                  <a:ext uri="{FF2B5EF4-FFF2-40B4-BE49-F238E27FC236}">
                    <a16:creationId xmlns:a16="http://schemas.microsoft.com/office/drawing/2014/main" id="{B47BE7CF-6247-4D77-9388-DC1A87E89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7BE7CF-6247-4D77-9388-DC1A87E89F3F}"/>
                          </a:ext>
                        </a:extLst>
                      </pic:cNvPr>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0" y="0"/>
                        <a:ext cx="2997200" cy="2247900"/>
                      </a:xfrm>
                      <a:prstGeom prst="rect">
                        <a:avLst/>
                      </a:prstGeom>
                    </pic:spPr>
                  </pic:pic>
                </a:graphicData>
              </a:graphic>
              <wp14:sizeRelH relativeFrom="margin">
                <wp14:pctWidth>0</wp14:pctWidth>
              </wp14:sizeRelH>
              <wp14:sizeRelV relativeFrom="margin">
                <wp14:pctHeight>0</wp14:pctHeight>
              </wp14:sizeRelV>
            </wp:anchor>
          </w:drawing>
        </w:r>
        <w:r w:rsidRPr="00985396">
          <w:rPr>
            <w:rFonts w:ascii="Calibri" w:hAnsi="Calibri" w:cs="Calibri"/>
            <w:noProof/>
            <w:color w:val="00000A"/>
          </w:rPr>
          <w:drawing>
            <wp:anchor distT="0" distB="0" distL="114300" distR="114300" simplePos="0" relativeHeight="251702272" behindDoc="1" locked="0" layoutInCell="1" allowOverlap="1" wp14:anchorId="5C4176BA" wp14:editId="48C6A96D">
              <wp:simplePos x="0" y="0"/>
              <wp:positionH relativeFrom="margin">
                <wp:posOffset>-352425</wp:posOffset>
              </wp:positionH>
              <wp:positionV relativeFrom="paragraph">
                <wp:posOffset>191135</wp:posOffset>
              </wp:positionV>
              <wp:extent cx="2959100" cy="2219325"/>
              <wp:effectExtent l="0" t="0" r="0" b="9525"/>
              <wp:wrapTight wrapText="bothSides">
                <wp:wrapPolygon edited="0">
                  <wp:start x="0" y="0"/>
                  <wp:lineTo x="0" y="21507"/>
                  <wp:lineTo x="21415" y="21507"/>
                  <wp:lineTo x="21415" y="0"/>
                  <wp:lineTo x="0" y="0"/>
                </wp:wrapPolygon>
              </wp:wrapTight>
              <wp:docPr id="50" name="Picture 8">
                <a:extLst xmlns:a="http://schemas.openxmlformats.org/drawingml/2006/main">
                  <a:ext uri="{FF2B5EF4-FFF2-40B4-BE49-F238E27FC236}">
                    <a16:creationId xmlns:a16="http://schemas.microsoft.com/office/drawing/2014/main" id="{0EF7E7E2-4AF5-4350-8D4E-EF7C681EFB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F7E7E2-4AF5-4350-8D4E-EF7C681EFBE2}"/>
                          </a:ext>
                        </a:extLst>
                      </pic:cNvPr>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0" y="0"/>
                        <a:ext cx="2959100" cy="2219325"/>
                      </a:xfrm>
                      <a:prstGeom prst="rect">
                        <a:avLst/>
                      </a:prstGeom>
                    </pic:spPr>
                  </pic:pic>
                </a:graphicData>
              </a:graphic>
              <wp14:sizeRelH relativeFrom="margin">
                <wp14:pctWidth>0</wp14:pctWidth>
              </wp14:sizeRelH>
              <wp14:sizeRelV relativeFrom="margin">
                <wp14:pctHeight>0</wp14:pctHeight>
              </wp14:sizeRelV>
            </wp:anchor>
          </w:drawing>
        </w:r>
      </w:ins>
    </w:p>
    <w:p w14:paraId="42C3CFAB" w14:textId="4EF6CBD6" w:rsidR="00985396" w:rsidRDefault="00985396" w:rsidP="006C07ED">
      <w:pPr>
        <w:pStyle w:val="paragraph"/>
        <w:spacing w:line="480" w:lineRule="auto"/>
        <w:jc w:val="both"/>
        <w:textAlignment w:val="baseline"/>
        <w:rPr>
          <w:ins w:id="858" w:author="Coe, David W" w:date="2020-12-09T15:21:00Z"/>
          <w:rStyle w:val="eop"/>
          <w:rFonts w:ascii="Calibri" w:hAnsi="Calibri" w:cs="Calibri"/>
          <w:color w:val="00000A"/>
        </w:rPr>
      </w:pPr>
    </w:p>
    <w:p w14:paraId="7441773F" w14:textId="68AFE658" w:rsidR="00985396" w:rsidRDefault="00985396" w:rsidP="006C07ED">
      <w:pPr>
        <w:pStyle w:val="paragraph"/>
        <w:spacing w:line="480" w:lineRule="auto"/>
        <w:jc w:val="both"/>
        <w:textAlignment w:val="baseline"/>
        <w:rPr>
          <w:ins w:id="859" w:author="Coe, David W" w:date="2020-12-09T15:21:00Z"/>
          <w:rStyle w:val="eop"/>
          <w:rFonts w:ascii="Calibri" w:hAnsi="Calibri" w:cs="Calibri"/>
          <w:color w:val="00000A"/>
        </w:rPr>
      </w:pPr>
    </w:p>
    <w:p w14:paraId="4BB707C0" w14:textId="09611149" w:rsidR="00985396" w:rsidRDefault="00985396" w:rsidP="006C07ED">
      <w:pPr>
        <w:pStyle w:val="paragraph"/>
        <w:spacing w:line="480" w:lineRule="auto"/>
        <w:jc w:val="both"/>
        <w:textAlignment w:val="baseline"/>
        <w:rPr>
          <w:ins w:id="860" w:author="Coe, David W" w:date="2020-12-09T15:21:00Z"/>
          <w:rStyle w:val="eop"/>
          <w:rFonts w:ascii="Calibri" w:hAnsi="Calibri" w:cs="Calibri"/>
          <w:color w:val="00000A"/>
        </w:rPr>
      </w:pPr>
    </w:p>
    <w:p w14:paraId="19318EA2" w14:textId="77777777" w:rsidR="00985396" w:rsidRDefault="00985396" w:rsidP="006C07ED">
      <w:pPr>
        <w:pStyle w:val="paragraph"/>
        <w:spacing w:line="480" w:lineRule="auto"/>
        <w:jc w:val="both"/>
        <w:textAlignment w:val="baseline"/>
        <w:rPr>
          <w:color w:val="00000A"/>
        </w:rPr>
      </w:pPr>
    </w:p>
    <w:p w14:paraId="16E070C6" w14:textId="40DADF51" w:rsidR="00C42B0C" w:rsidDel="004436CF" w:rsidRDefault="00C42B0C" w:rsidP="004436CF">
      <w:pPr>
        <w:pStyle w:val="paragraph"/>
        <w:spacing w:line="480" w:lineRule="auto"/>
        <w:textAlignment w:val="baseline"/>
        <w:rPr>
          <w:del w:id="861" w:author="Coe, David W" w:date="2020-12-09T15:23:00Z"/>
          <w:rStyle w:val="eop"/>
          <w:color w:val="00000A"/>
          <w:sz w:val="28"/>
          <w:szCs w:val="28"/>
        </w:rPr>
      </w:pPr>
      <w:r>
        <w:rPr>
          <w:rStyle w:val="normaltextrun"/>
          <w:b/>
          <w:bCs/>
          <w:color w:val="00000A"/>
          <w:sz w:val="28"/>
          <w:szCs w:val="28"/>
        </w:rPr>
        <w:t xml:space="preserve">Figure 6: </w:t>
      </w:r>
      <w:del w:id="862" w:author="Coe, David W" w:date="2020-12-09T15:22:00Z">
        <w:r w:rsidDel="00985396">
          <w:rPr>
            <w:rStyle w:val="normaltextrun"/>
            <w:b/>
            <w:bCs/>
            <w:color w:val="00000A"/>
            <w:sz w:val="28"/>
            <w:szCs w:val="28"/>
          </w:rPr>
          <w:delText>Autumn Season Weather Type Progression</w:delText>
        </w:r>
      </w:del>
      <w:ins w:id="863" w:author="Coe, David W" w:date="2020-12-09T15:22:00Z">
        <w:r w:rsidR="00985396">
          <w:rPr>
            <w:rStyle w:val="normaltextrun"/>
            <w:b/>
            <w:bCs/>
            <w:color w:val="00000A"/>
            <w:sz w:val="28"/>
            <w:szCs w:val="28"/>
          </w:rPr>
          <w:t>Autumn Season WT</w:t>
        </w:r>
        <w:r w:rsidR="004436CF">
          <w:rPr>
            <w:rStyle w:val="normaltextrun"/>
            <w:b/>
            <w:bCs/>
            <w:color w:val="00000A"/>
            <w:sz w:val="28"/>
            <w:szCs w:val="28"/>
          </w:rPr>
          <w:t xml:space="preserve"> Frequency During Teleconnections</w:t>
        </w:r>
      </w:ins>
      <w:r>
        <w:rPr>
          <w:rStyle w:val="eop"/>
          <w:color w:val="00000A"/>
          <w:sz w:val="28"/>
          <w:szCs w:val="28"/>
        </w:rPr>
        <w:t> </w:t>
      </w:r>
    </w:p>
    <w:p w14:paraId="27B5FC98" w14:textId="77777777" w:rsidR="004436CF" w:rsidRDefault="004436CF" w:rsidP="006C07ED">
      <w:pPr>
        <w:pStyle w:val="paragraph"/>
        <w:spacing w:line="480" w:lineRule="auto"/>
        <w:textAlignment w:val="baseline"/>
        <w:rPr>
          <w:ins w:id="864" w:author="Coe, David W" w:date="2020-12-09T15:23:00Z"/>
          <w:color w:val="00000A"/>
        </w:rPr>
      </w:pPr>
    </w:p>
    <w:p w14:paraId="3B5325CF" w14:textId="2035CAD3" w:rsidR="00C42B0C" w:rsidDel="004436CF" w:rsidRDefault="004436CF" w:rsidP="006C07ED">
      <w:pPr>
        <w:pStyle w:val="paragraph"/>
        <w:spacing w:line="480" w:lineRule="auto"/>
        <w:jc w:val="both"/>
        <w:textAlignment w:val="baseline"/>
        <w:rPr>
          <w:del w:id="865" w:author="Coe, David W" w:date="2020-12-09T15:22:00Z"/>
          <w:color w:val="00000A"/>
        </w:rPr>
      </w:pPr>
      <w:bookmarkStart w:id="866" w:name="_Hlk37336640"/>
      <w:ins w:id="867" w:author="Coe, David W" w:date="2020-12-09T15:22:00Z">
        <w:r w:rsidRPr="004436CF">
          <w:rPr>
            <w:color w:val="00000A"/>
          </w:rPr>
          <w:t>Teleconnection indices (-/+, neutral phases did not show any significance) in relation to each WT. Red shading indicates a WT that is less likely to occur and blue shading indicates a WT that is more likely to occur based on the 95% Monte Carlo confidence level (grey shaded bars).</w:t>
        </w:r>
      </w:ins>
      <w:del w:id="868" w:author="Coe, David W" w:date="2020-12-09T15:22:00Z">
        <w:r w:rsidR="00C42B0C" w:rsidDel="004436CF">
          <w:rPr>
            <w:rStyle w:val="normaltextrun"/>
            <w:color w:val="00000A"/>
          </w:rPr>
          <w:delText>The progression from each WT to every other WT as percent of total days of each WT. A Monte Carlo method is applied to create a 95% confidence interval (red bar). Blue shaded bars indicate a progression that is</w:delText>
        </w:r>
        <w:r w:rsidR="00271E7C" w:rsidDel="004436CF">
          <w:rPr>
            <w:rStyle w:val="normaltextrun"/>
            <w:color w:val="00000A"/>
          </w:rPr>
          <w:delText xml:space="preserve"> more</w:delText>
        </w:r>
        <w:r w:rsidR="00C42B0C" w:rsidDel="004436CF">
          <w:rPr>
            <w:rStyle w:val="normaltextrun"/>
            <w:color w:val="00000A"/>
          </w:rPr>
          <w:delText xml:space="preserve"> likely between two WTs, while a red shaded bar indicates a progression </w:delText>
        </w:r>
        <w:r w:rsidR="00271E7C" w:rsidDel="004436CF">
          <w:rPr>
            <w:rStyle w:val="normaltextrun"/>
            <w:color w:val="00000A"/>
          </w:rPr>
          <w:delText xml:space="preserve">that </w:delText>
        </w:r>
        <w:r w:rsidR="00C42B0C" w:rsidDel="004436CF">
          <w:rPr>
            <w:rStyle w:val="normaltextrun"/>
            <w:color w:val="00000A"/>
          </w:rPr>
          <w:delText xml:space="preserve">is </w:delText>
        </w:r>
        <w:r w:rsidR="00271E7C" w:rsidDel="004436CF">
          <w:rPr>
            <w:rStyle w:val="normaltextrun"/>
            <w:color w:val="00000A"/>
          </w:rPr>
          <w:delText>less likely</w:delText>
        </w:r>
        <w:r w:rsidR="00C42B0C" w:rsidDel="004436CF">
          <w:rPr>
            <w:rStyle w:val="normaltextrun"/>
            <w:color w:val="00000A"/>
          </w:rPr>
          <w:delText>.</w:delText>
        </w:r>
        <w:r w:rsidR="00C42B0C" w:rsidDel="004436CF">
          <w:rPr>
            <w:rStyle w:val="eop"/>
            <w:color w:val="00000A"/>
          </w:rPr>
          <w:delText> </w:delText>
        </w:r>
      </w:del>
    </w:p>
    <w:bookmarkEnd w:id="866"/>
    <w:p w14:paraId="38B1BD50" w14:textId="4F5CA97D" w:rsidR="00C42B0C" w:rsidRDefault="00C42B0C">
      <w:pPr>
        <w:pStyle w:val="paragraph"/>
        <w:spacing w:line="480" w:lineRule="auto"/>
        <w:textAlignment w:val="baseline"/>
        <w:rPr>
          <w:color w:val="00000A"/>
        </w:rPr>
        <w:pPrChange w:id="869" w:author="Coe, David W" w:date="2020-12-09T15:23:00Z">
          <w:pPr>
            <w:pStyle w:val="paragraph"/>
            <w:spacing w:line="480" w:lineRule="auto"/>
            <w:jc w:val="both"/>
            <w:textAlignment w:val="baseline"/>
          </w:pPr>
        </w:pPrChange>
      </w:pPr>
      <w:del w:id="870" w:author="Coe, David W" w:date="2020-12-09T15:23:00Z">
        <w:r w:rsidDel="004436CF">
          <w:rPr>
            <w:rFonts w:asciiTheme="minorHAnsi" w:eastAsiaTheme="minorHAnsi" w:hAnsiTheme="minorHAnsi" w:cstheme="minorBidi"/>
            <w:noProof/>
            <w:sz w:val="22"/>
            <w:szCs w:val="22"/>
          </w:rPr>
          <w:lastRenderedPageBreak/>
          <w:drawing>
            <wp:anchor distT="0" distB="0" distL="114300" distR="114300" simplePos="0" relativeHeight="251660288" behindDoc="1" locked="0" layoutInCell="1" allowOverlap="1" wp14:anchorId="72C53171" wp14:editId="30DEF7DA">
              <wp:simplePos x="0" y="0"/>
              <wp:positionH relativeFrom="column">
                <wp:posOffset>47625</wp:posOffset>
              </wp:positionH>
              <wp:positionV relativeFrom="paragraph">
                <wp:posOffset>7620</wp:posOffset>
              </wp:positionV>
              <wp:extent cx="5334000" cy="4000500"/>
              <wp:effectExtent l="0" t="0" r="0" b="0"/>
              <wp:wrapTight wrapText="bothSides">
                <wp:wrapPolygon edited="0">
                  <wp:start x="0" y="0"/>
                  <wp:lineTo x="0" y="21497"/>
                  <wp:lineTo x="21523" y="21497"/>
                  <wp:lineTo x="215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anchor>
          </w:drawing>
        </w:r>
      </w:del>
      <w:r>
        <w:rPr>
          <w:rStyle w:val="eop"/>
          <w:rFonts w:ascii="Calibri" w:hAnsi="Calibri" w:cs="Calibri"/>
          <w:color w:val="00000A"/>
        </w:rPr>
        <w:t> </w:t>
      </w:r>
    </w:p>
    <w:p w14:paraId="15B87796" w14:textId="342E4228"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0D080F1" w14:textId="4AF1F19B" w:rsidR="00C42B0C" w:rsidDel="004436CF" w:rsidRDefault="00C42B0C" w:rsidP="006C07ED">
      <w:pPr>
        <w:pStyle w:val="paragraph"/>
        <w:spacing w:line="480" w:lineRule="auto"/>
        <w:jc w:val="both"/>
        <w:textAlignment w:val="baseline"/>
        <w:rPr>
          <w:del w:id="871" w:author="Coe, David W" w:date="2020-12-09T15:24:00Z"/>
          <w:color w:val="00000A"/>
        </w:rPr>
      </w:pPr>
      <w:del w:id="872" w:author="Coe, David W" w:date="2020-12-09T15:24:00Z">
        <w:r w:rsidDel="004436CF">
          <w:rPr>
            <w:rStyle w:val="eop"/>
            <w:rFonts w:ascii="Calibri" w:hAnsi="Calibri" w:cs="Calibri"/>
            <w:color w:val="00000A"/>
          </w:rPr>
          <w:delText> </w:delText>
        </w:r>
      </w:del>
    </w:p>
    <w:p w14:paraId="2C55E5FB" w14:textId="1391FEE0" w:rsidR="004436CF" w:rsidRPr="004436CF" w:rsidDel="004436CF" w:rsidRDefault="00C42B0C" w:rsidP="006C07ED">
      <w:pPr>
        <w:pStyle w:val="paragraph"/>
        <w:spacing w:line="480" w:lineRule="auto"/>
        <w:jc w:val="both"/>
        <w:textAlignment w:val="baseline"/>
        <w:rPr>
          <w:del w:id="873" w:author="Coe, David W" w:date="2020-12-09T15:24:00Z"/>
          <w:rFonts w:ascii="Calibri" w:hAnsi="Calibri" w:cs="Calibri"/>
          <w:color w:val="00000A"/>
          <w:rPrChange w:id="874" w:author="Coe, David W" w:date="2020-12-09T15:24:00Z">
            <w:rPr>
              <w:del w:id="875" w:author="Coe, David W" w:date="2020-12-09T15:24:00Z"/>
              <w:color w:val="00000A"/>
            </w:rPr>
          </w:rPrChange>
        </w:rPr>
      </w:pPr>
      <w:del w:id="876" w:author="Coe, David W" w:date="2020-12-09T15:24:00Z">
        <w:r w:rsidDel="004436CF">
          <w:rPr>
            <w:rStyle w:val="eop"/>
            <w:rFonts w:ascii="Calibri" w:hAnsi="Calibri" w:cs="Calibri"/>
            <w:color w:val="00000A"/>
          </w:rPr>
          <w:delText> </w:delText>
        </w:r>
      </w:del>
      <w:ins w:id="877" w:author="Coe, David W" w:date="2020-12-09T15:24:00Z">
        <w:r w:rsidR="004436CF" w:rsidRPr="004436CF">
          <w:rPr>
            <w:rFonts w:ascii="Calibri" w:hAnsi="Calibri" w:cs="Calibri"/>
            <w:noProof/>
            <w:color w:val="00000A"/>
          </w:rPr>
          <w:drawing>
            <wp:anchor distT="0" distB="0" distL="114300" distR="114300" simplePos="0" relativeHeight="251707392" behindDoc="1" locked="0" layoutInCell="1" allowOverlap="1" wp14:anchorId="067E5577" wp14:editId="00F75E2A">
              <wp:simplePos x="0" y="0"/>
              <wp:positionH relativeFrom="page">
                <wp:align>right</wp:align>
              </wp:positionH>
              <wp:positionV relativeFrom="paragraph">
                <wp:posOffset>3028950</wp:posOffset>
              </wp:positionV>
              <wp:extent cx="3746500" cy="2809875"/>
              <wp:effectExtent l="0" t="0" r="6350" b="9525"/>
              <wp:wrapTight wrapText="bothSides">
                <wp:wrapPolygon edited="0">
                  <wp:start x="0" y="0"/>
                  <wp:lineTo x="0" y="21527"/>
                  <wp:lineTo x="21527" y="21527"/>
                  <wp:lineTo x="21527" y="0"/>
                  <wp:lineTo x="0" y="0"/>
                </wp:wrapPolygon>
              </wp:wrapTight>
              <wp:docPr id="55" name="Picture 8">
                <a:extLst xmlns:a="http://schemas.openxmlformats.org/drawingml/2006/main">
                  <a:ext uri="{FF2B5EF4-FFF2-40B4-BE49-F238E27FC236}">
                    <a16:creationId xmlns:a16="http://schemas.microsoft.com/office/drawing/2014/main" id="{D9945746-F15B-4F02-8D7A-9787F01D9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9945746-F15B-4F02-8D7A-9787F01D988C}"/>
                          </a:ext>
                        </a:extLst>
                      </pic:cNvPr>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0" y="0"/>
                        <a:ext cx="3746500" cy="2809875"/>
                      </a:xfrm>
                      <a:prstGeom prst="rect">
                        <a:avLst/>
                      </a:prstGeom>
                    </pic:spPr>
                  </pic:pic>
                </a:graphicData>
              </a:graphic>
              <wp14:sizeRelH relativeFrom="margin">
                <wp14:pctWidth>0</wp14:pctWidth>
              </wp14:sizeRelH>
              <wp14:sizeRelV relativeFrom="margin">
                <wp14:pctHeight>0</wp14:pctHeight>
              </wp14:sizeRelV>
            </wp:anchor>
          </w:drawing>
        </w:r>
        <w:r w:rsidR="004436CF" w:rsidRPr="004436CF">
          <w:rPr>
            <w:rFonts w:ascii="Calibri" w:hAnsi="Calibri" w:cs="Calibri"/>
            <w:noProof/>
            <w:color w:val="00000A"/>
          </w:rPr>
          <w:drawing>
            <wp:anchor distT="0" distB="0" distL="114300" distR="114300" simplePos="0" relativeHeight="251706368" behindDoc="1" locked="0" layoutInCell="1" allowOverlap="1" wp14:anchorId="7FA0EB75" wp14:editId="7E7267C3">
              <wp:simplePos x="0" y="0"/>
              <wp:positionH relativeFrom="column">
                <wp:posOffset>-305435</wp:posOffset>
              </wp:positionH>
              <wp:positionV relativeFrom="paragraph">
                <wp:posOffset>2990850</wp:posOffset>
              </wp:positionV>
              <wp:extent cx="3667125" cy="2748915"/>
              <wp:effectExtent l="0" t="0" r="9525" b="0"/>
              <wp:wrapTight wrapText="bothSides">
                <wp:wrapPolygon edited="0">
                  <wp:start x="0" y="0"/>
                  <wp:lineTo x="0" y="21405"/>
                  <wp:lineTo x="21544" y="21405"/>
                  <wp:lineTo x="21544" y="0"/>
                  <wp:lineTo x="0" y="0"/>
                </wp:wrapPolygon>
              </wp:wrapTight>
              <wp:docPr id="54" name="Picture 6">
                <a:extLst xmlns:a="http://schemas.openxmlformats.org/drawingml/2006/main">
                  <a:ext uri="{FF2B5EF4-FFF2-40B4-BE49-F238E27FC236}">
                    <a16:creationId xmlns:a16="http://schemas.microsoft.com/office/drawing/2014/main" id="{2CE35A74-75E7-4C47-9C13-374A4E5B9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CE35A74-75E7-4C47-9C13-374A4E5B9D08}"/>
                          </a:ext>
                        </a:extLst>
                      </pic:cNvPr>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0" y="0"/>
                        <a:ext cx="3667125" cy="2748915"/>
                      </a:xfrm>
                      <a:prstGeom prst="rect">
                        <a:avLst/>
                      </a:prstGeom>
                    </pic:spPr>
                  </pic:pic>
                </a:graphicData>
              </a:graphic>
              <wp14:sizeRelH relativeFrom="margin">
                <wp14:pctWidth>0</wp14:pctWidth>
              </wp14:sizeRelH>
              <wp14:sizeRelV relativeFrom="margin">
                <wp14:pctHeight>0</wp14:pctHeight>
              </wp14:sizeRelV>
            </wp:anchor>
          </w:drawing>
        </w:r>
      </w:ins>
      <w:ins w:id="878" w:author="Coe, David W" w:date="2020-12-09T15:23:00Z">
        <w:r w:rsidR="004436CF" w:rsidRPr="004436CF">
          <w:rPr>
            <w:rFonts w:ascii="Calibri" w:hAnsi="Calibri" w:cs="Calibri"/>
            <w:noProof/>
            <w:color w:val="00000A"/>
          </w:rPr>
          <w:drawing>
            <wp:anchor distT="0" distB="0" distL="114300" distR="114300" simplePos="0" relativeHeight="251705344" behindDoc="1" locked="0" layoutInCell="1" allowOverlap="1" wp14:anchorId="66CBCF9D" wp14:editId="4075D161">
              <wp:simplePos x="0" y="0"/>
              <wp:positionH relativeFrom="column">
                <wp:posOffset>3075940</wp:posOffset>
              </wp:positionH>
              <wp:positionV relativeFrom="paragraph">
                <wp:posOffset>123190</wp:posOffset>
              </wp:positionV>
              <wp:extent cx="3620770" cy="2714625"/>
              <wp:effectExtent l="0" t="0" r="0" b="9525"/>
              <wp:wrapTight wrapText="bothSides">
                <wp:wrapPolygon edited="0">
                  <wp:start x="0" y="0"/>
                  <wp:lineTo x="0" y="21524"/>
                  <wp:lineTo x="21479" y="21524"/>
                  <wp:lineTo x="21479" y="0"/>
                  <wp:lineTo x="0" y="0"/>
                </wp:wrapPolygon>
              </wp:wrapTight>
              <wp:docPr id="53" name="Picture 4">
                <a:extLst xmlns:a="http://schemas.openxmlformats.org/drawingml/2006/main">
                  <a:ext uri="{FF2B5EF4-FFF2-40B4-BE49-F238E27FC236}">
                    <a16:creationId xmlns:a16="http://schemas.microsoft.com/office/drawing/2014/main" id="{EAF63E78-1CCE-4097-9A0C-93A06927A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F63E78-1CCE-4097-9A0C-93A06927A3E4}"/>
                          </a:ext>
                        </a:extLst>
                      </pic:cNvPr>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0"/>
                        <a:ext cx="3620770" cy="2714625"/>
                      </a:xfrm>
                      <a:prstGeom prst="rect">
                        <a:avLst/>
                      </a:prstGeom>
                    </pic:spPr>
                  </pic:pic>
                </a:graphicData>
              </a:graphic>
              <wp14:sizeRelH relativeFrom="margin">
                <wp14:pctWidth>0</wp14:pctWidth>
              </wp14:sizeRelH>
              <wp14:sizeRelV relativeFrom="margin">
                <wp14:pctHeight>0</wp14:pctHeight>
              </wp14:sizeRelV>
            </wp:anchor>
          </w:drawing>
        </w:r>
        <w:r w:rsidR="004436CF" w:rsidRPr="004436CF">
          <w:rPr>
            <w:rFonts w:ascii="Calibri" w:hAnsi="Calibri" w:cs="Calibri"/>
            <w:noProof/>
            <w:color w:val="00000A"/>
          </w:rPr>
          <w:drawing>
            <wp:anchor distT="0" distB="0" distL="114300" distR="114300" simplePos="0" relativeHeight="251704320" behindDoc="1" locked="0" layoutInCell="1" allowOverlap="1" wp14:anchorId="573E27DB" wp14:editId="7FD03D06">
              <wp:simplePos x="0" y="0"/>
              <wp:positionH relativeFrom="column">
                <wp:posOffset>-314325</wp:posOffset>
              </wp:positionH>
              <wp:positionV relativeFrom="paragraph">
                <wp:posOffset>104775</wp:posOffset>
              </wp:positionV>
              <wp:extent cx="3658870" cy="2743200"/>
              <wp:effectExtent l="0" t="0" r="0" b="0"/>
              <wp:wrapTight wrapText="bothSides">
                <wp:wrapPolygon edited="0">
                  <wp:start x="0" y="0"/>
                  <wp:lineTo x="0" y="21450"/>
                  <wp:lineTo x="21480" y="21450"/>
                  <wp:lineTo x="21480" y="0"/>
                  <wp:lineTo x="0" y="0"/>
                </wp:wrapPolygon>
              </wp:wrapTight>
              <wp:docPr id="52" name="Picture 2">
                <a:extLst xmlns:a="http://schemas.openxmlformats.org/drawingml/2006/main">
                  <a:ext uri="{FF2B5EF4-FFF2-40B4-BE49-F238E27FC236}">
                    <a16:creationId xmlns:a16="http://schemas.microsoft.com/office/drawing/2014/main" id="{0FB0A4E7-4F2A-47CD-B722-6A6E92535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FB0A4E7-4F2A-47CD-B722-6A6E92535567}"/>
                          </a:ext>
                        </a:extLst>
                      </pic:cNvPr>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0" y="0"/>
                        <a:ext cx="3658870" cy="2743200"/>
                      </a:xfrm>
                      <a:prstGeom prst="rect">
                        <a:avLst/>
                      </a:prstGeom>
                    </pic:spPr>
                  </pic:pic>
                </a:graphicData>
              </a:graphic>
              <wp14:sizeRelH relativeFrom="margin">
                <wp14:pctWidth>0</wp14:pctWidth>
              </wp14:sizeRelH>
              <wp14:sizeRelV relativeFrom="margin">
                <wp14:pctHeight>0</wp14:pctHeight>
              </wp14:sizeRelV>
            </wp:anchor>
          </w:drawing>
        </w:r>
      </w:ins>
    </w:p>
    <w:p w14:paraId="38026C9B" w14:textId="01372F95" w:rsidR="00C42B0C" w:rsidDel="004436CF" w:rsidRDefault="00C42B0C" w:rsidP="006C07ED">
      <w:pPr>
        <w:pStyle w:val="paragraph"/>
        <w:spacing w:line="480" w:lineRule="auto"/>
        <w:jc w:val="both"/>
        <w:textAlignment w:val="baseline"/>
        <w:rPr>
          <w:del w:id="879" w:author="Coe, David W" w:date="2020-12-09T15:24:00Z"/>
          <w:color w:val="00000A"/>
        </w:rPr>
      </w:pPr>
      <w:del w:id="880" w:author="Coe, David W" w:date="2020-12-09T15:24:00Z">
        <w:r w:rsidDel="004436CF">
          <w:rPr>
            <w:rStyle w:val="eop"/>
            <w:rFonts w:ascii="Calibri" w:hAnsi="Calibri" w:cs="Calibri"/>
            <w:color w:val="00000A"/>
          </w:rPr>
          <w:delText> </w:delText>
        </w:r>
      </w:del>
    </w:p>
    <w:p w14:paraId="500D4954" w14:textId="25E74705" w:rsidR="00C42B0C" w:rsidDel="004436CF" w:rsidRDefault="00C42B0C" w:rsidP="006C07ED">
      <w:pPr>
        <w:pStyle w:val="paragraph"/>
        <w:spacing w:line="480" w:lineRule="auto"/>
        <w:jc w:val="both"/>
        <w:textAlignment w:val="baseline"/>
        <w:rPr>
          <w:del w:id="881" w:author="Coe, David W" w:date="2020-12-09T15:24:00Z"/>
          <w:color w:val="00000A"/>
        </w:rPr>
      </w:pPr>
      <w:del w:id="882" w:author="Coe, David W" w:date="2020-12-09T15:24:00Z">
        <w:r w:rsidDel="004436CF">
          <w:rPr>
            <w:rStyle w:val="eop"/>
            <w:rFonts w:ascii="Calibri" w:hAnsi="Calibri" w:cs="Calibri"/>
            <w:color w:val="00000A"/>
          </w:rPr>
          <w:lastRenderedPageBreak/>
          <w:delText> </w:delText>
        </w:r>
      </w:del>
    </w:p>
    <w:p w14:paraId="28C2FF3F" w14:textId="25BB7D73" w:rsidR="00C42B0C" w:rsidDel="004436CF" w:rsidRDefault="00C42B0C" w:rsidP="006C07ED">
      <w:pPr>
        <w:pStyle w:val="paragraph"/>
        <w:spacing w:line="480" w:lineRule="auto"/>
        <w:jc w:val="both"/>
        <w:textAlignment w:val="baseline"/>
        <w:rPr>
          <w:del w:id="883" w:author="Coe, David W" w:date="2020-12-09T15:24:00Z"/>
          <w:color w:val="00000A"/>
        </w:rPr>
      </w:pPr>
      <w:del w:id="884" w:author="Coe, David W" w:date="2020-12-09T15:24:00Z">
        <w:r w:rsidDel="004436CF">
          <w:rPr>
            <w:rStyle w:val="eop"/>
            <w:rFonts w:ascii="Calibri" w:hAnsi="Calibri" w:cs="Calibri"/>
            <w:color w:val="00000A"/>
          </w:rPr>
          <w:delText> </w:delText>
        </w:r>
      </w:del>
    </w:p>
    <w:p w14:paraId="5BC6E4A8" w14:textId="77777777" w:rsidR="00C42B0C" w:rsidRDefault="00C42B0C" w:rsidP="006C07ED">
      <w:pPr>
        <w:pStyle w:val="paragraph"/>
        <w:spacing w:line="480" w:lineRule="auto"/>
        <w:jc w:val="both"/>
        <w:textAlignment w:val="baseline"/>
        <w:rPr>
          <w:color w:val="00000A"/>
        </w:rPr>
      </w:pPr>
      <w:del w:id="885" w:author="Coe, David W" w:date="2020-12-09T15:24:00Z">
        <w:r w:rsidDel="004436CF">
          <w:rPr>
            <w:rStyle w:val="eop"/>
            <w:color w:val="00000A"/>
            <w:sz w:val="28"/>
            <w:szCs w:val="28"/>
          </w:rPr>
          <w:delText> </w:delText>
        </w:r>
      </w:del>
    </w:p>
    <w:p w14:paraId="240547B3" w14:textId="01CDF48D" w:rsidR="00C42B0C" w:rsidRDefault="00C42B0C" w:rsidP="006C07ED">
      <w:pPr>
        <w:pStyle w:val="paragraph"/>
        <w:spacing w:line="480" w:lineRule="auto"/>
        <w:jc w:val="both"/>
        <w:textAlignment w:val="baseline"/>
        <w:rPr>
          <w:color w:val="00000A"/>
        </w:rPr>
      </w:pPr>
      <w:r>
        <w:rPr>
          <w:rStyle w:val="normaltextrun"/>
          <w:b/>
          <w:bCs/>
          <w:color w:val="00000A"/>
          <w:sz w:val="28"/>
          <w:szCs w:val="28"/>
        </w:rPr>
        <w:t xml:space="preserve">Figure 7. </w:t>
      </w:r>
      <w:ins w:id="886" w:author="Coe, David W" w:date="2020-12-09T15:24:00Z">
        <w:r w:rsidR="004436CF">
          <w:rPr>
            <w:rStyle w:val="normaltextrun"/>
            <w:b/>
            <w:bCs/>
            <w:color w:val="00000A"/>
            <w:sz w:val="28"/>
            <w:szCs w:val="28"/>
          </w:rPr>
          <w:t>Autumn Season Early and Late Season WT Daily Occurrence Rate</w:t>
        </w:r>
        <w:r w:rsidR="004436CF">
          <w:rPr>
            <w:rStyle w:val="eop"/>
            <w:color w:val="00000A"/>
            <w:sz w:val="28"/>
            <w:szCs w:val="28"/>
          </w:rPr>
          <w:t> </w:t>
        </w:r>
        <w:r w:rsidR="004436CF" w:rsidDel="004436CF">
          <w:rPr>
            <w:rStyle w:val="normaltextrun"/>
            <w:b/>
            <w:bCs/>
            <w:color w:val="00000A"/>
            <w:sz w:val="28"/>
            <w:szCs w:val="28"/>
          </w:rPr>
          <w:t xml:space="preserve"> </w:t>
        </w:r>
      </w:ins>
      <w:del w:id="887" w:author="Coe, David W" w:date="2020-12-09T15:24:00Z">
        <w:r w:rsidDel="004436CF">
          <w:rPr>
            <w:rStyle w:val="normaltextrun"/>
            <w:b/>
            <w:bCs/>
            <w:color w:val="00000A"/>
            <w:sz w:val="28"/>
            <w:szCs w:val="28"/>
          </w:rPr>
          <w:delText>Weather Type Persistence</w:delText>
        </w:r>
        <w:r w:rsidDel="004436CF">
          <w:rPr>
            <w:rStyle w:val="eop"/>
            <w:color w:val="00000A"/>
            <w:sz w:val="28"/>
            <w:szCs w:val="28"/>
          </w:rPr>
          <w:delText> </w:delText>
        </w:r>
      </w:del>
    </w:p>
    <w:p w14:paraId="799C6DE6" w14:textId="5D551D08" w:rsidR="00C42B0C" w:rsidDel="004436CF" w:rsidRDefault="00C42B0C" w:rsidP="006C07ED">
      <w:pPr>
        <w:pStyle w:val="paragraph"/>
        <w:spacing w:line="480" w:lineRule="auto"/>
        <w:jc w:val="both"/>
        <w:textAlignment w:val="baseline"/>
        <w:rPr>
          <w:del w:id="888" w:author="Coe, David W" w:date="2020-12-09T15:25:00Z"/>
          <w:color w:val="00000A"/>
        </w:rPr>
      </w:pPr>
      <w:bookmarkStart w:id="889" w:name="_Hlk37340409"/>
      <w:del w:id="890" w:author="Coe, David W" w:date="2020-12-09T15:25:00Z">
        <w:r w:rsidRPr="004436CF" w:rsidDel="004436CF">
          <w:rPr>
            <w:rStyle w:val="normaltextrun"/>
            <w:b/>
            <w:bCs/>
            <w:color w:val="00000A"/>
            <w:rPrChange w:id="891" w:author="Coe, David W" w:date="2020-12-09T15:25:00Z">
              <w:rPr>
                <w:rStyle w:val="normaltextrun"/>
                <w:color w:val="00000A"/>
              </w:rPr>
            </w:rPrChange>
          </w:rPr>
          <w:delText>T</w:delText>
        </w:r>
      </w:del>
      <w:ins w:id="892" w:author="Coe, David W" w:date="2020-12-09T15:25:00Z">
        <w:r w:rsidR="004436CF" w:rsidRPr="004436CF">
          <w:rPr>
            <w:b/>
            <w:bCs/>
            <w:color w:val="00000A"/>
            <w:rPrChange w:id="893" w:author="Coe, David W" w:date="2020-12-09T15:25:00Z">
              <w:rPr>
                <w:color w:val="00000A"/>
              </w:rPr>
            </w:rPrChange>
          </w:rPr>
          <w:t>(</w:t>
        </w:r>
        <w:proofErr w:type="spellStart"/>
        <w:proofErr w:type="gramStart"/>
        <w:r w:rsidR="004436CF" w:rsidRPr="004436CF">
          <w:rPr>
            <w:b/>
            <w:bCs/>
            <w:color w:val="00000A"/>
            <w:rPrChange w:id="894" w:author="Coe, David W" w:date="2020-12-09T15:25:00Z">
              <w:rPr>
                <w:color w:val="00000A"/>
              </w:rPr>
            </w:rPrChange>
          </w:rPr>
          <w:t>a,b</w:t>
        </w:r>
        <w:proofErr w:type="spellEnd"/>
        <w:r w:rsidR="004436CF" w:rsidRPr="004436CF">
          <w:rPr>
            <w:b/>
            <w:bCs/>
            <w:color w:val="00000A"/>
            <w:rPrChange w:id="895" w:author="Coe, David W" w:date="2020-12-09T15:25:00Z">
              <w:rPr>
                <w:color w:val="00000A"/>
              </w:rPr>
            </w:rPrChange>
          </w:rPr>
          <w:t>.</w:t>
        </w:r>
        <w:proofErr w:type="gramEnd"/>
        <w:r w:rsidR="004436CF" w:rsidRPr="004436CF">
          <w:rPr>
            <w:b/>
            <w:bCs/>
            <w:color w:val="00000A"/>
            <w:rPrChange w:id="896" w:author="Coe, David W" w:date="2020-12-09T15:25:00Z">
              <w:rPr>
                <w:color w:val="00000A"/>
              </w:rPr>
            </w:rPrChange>
          </w:rPr>
          <w:t>)</w:t>
        </w:r>
        <w:r w:rsidR="004436CF" w:rsidRPr="004436CF">
          <w:rPr>
            <w:color w:val="00000A"/>
          </w:rPr>
          <w:t xml:space="preserve"> The frequency of occurrence of Early </w:t>
        </w:r>
        <w:r w:rsidR="004436CF" w:rsidRPr="004436CF">
          <w:rPr>
            <w:b/>
            <w:bCs/>
            <w:color w:val="00000A"/>
            <w:rPrChange w:id="897" w:author="Coe, David W" w:date="2020-12-09T15:25:00Z">
              <w:rPr>
                <w:color w:val="00000A"/>
              </w:rPr>
            </w:rPrChange>
          </w:rPr>
          <w:t>(a)</w:t>
        </w:r>
        <w:r w:rsidR="004436CF" w:rsidRPr="004436CF">
          <w:rPr>
            <w:color w:val="00000A"/>
          </w:rPr>
          <w:t xml:space="preserve"> and Late </w:t>
        </w:r>
        <w:r w:rsidR="004436CF" w:rsidRPr="004436CF">
          <w:rPr>
            <w:b/>
            <w:bCs/>
            <w:color w:val="00000A"/>
            <w:rPrChange w:id="898" w:author="Coe, David W" w:date="2020-12-09T15:25:00Z">
              <w:rPr>
                <w:color w:val="00000A"/>
              </w:rPr>
            </w:rPrChange>
          </w:rPr>
          <w:t>(b)</w:t>
        </w:r>
        <w:r w:rsidR="004436CF" w:rsidRPr="004436CF">
          <w:rPr>
            <w:color w:val="00000A"/>
          </w:rPr>
          <w:t xml:space="preserve"> Season WTs on each day of the season over all years. </w:t>
        </w:r>
        <w:r w:rsidR="004436CF" w:rsidRPr="004436CF">
          <w:rPr>
            <w:b/>
            <w:bCs/>
            <w:color w:val="00000A"/>
            <w:rPrChange w:id="899" w:author="Coe, David W" w:date="2020-12-09T15:25:00Z">
              <w:rPr>
                <w:color w:val="00000A"/>
              </w:rPr>
            </w:rPrChange>
          </w:rPr>
          <w:t>(c)</w:t>
        </w:r>
        <w:r w:rsidR="004436CF" w:rsidRPr="004436CF">
          <w:rPr>
            <w:color w:val="00000A"/>
          </w:rPr>
          <w:t xml:space="preserve"> The same as </w:t>
        </w:r>
        <w:r w:rsidR="004436CF" w:rsidRPr="004436CF">
          <w:rPr>
            <w:b/>
            <w:bCs/>
            <w:color w:val="00000A"/>
            <w:rPrChange w:id="900" w:author="Coe, David W" w:date="2020-12-09T15:25:00Z">
              <w:rPr>
                <w:color w:val="00000A"/>
              </w:rPr>
            </w:rPrChange>
          </w:rPr>
          <w:t>(a)</w:t>
        </w:r>
        <w:r w:rsidR="004436CF" w:rsidRPr="004436CF">
          <w:rPr>
            <w:color w:val="00000A"/>
          </w:rPr>
          <w:t xml:space="preserve"> and </w:t>
        </w:r>
        <w:r w:rsidR="004436CF" w:rsidRPr="004436CF">
          <w:rPr>
            <w:b/>
            <w:bCs/>
            <w:color w:val="00000A"/>
            <w:rPrChange w:id="901" w:author="Coe, David W" w:date="2020-12-09T15:25:00Z">
              <w:rPr>
                <w:color w:val="00000A"/>
              </w:rPr>
            </w:rPrChange>
          </w:rPr>
          <w:t>(b</w:t>
        </w:r>
        <w:proofErr w:type="gramStart"/>
        <w:r w:rsidR="004436CF" w:rsidRPr="004436CF">
          <w:rPr>
            <w:b/>
            <w:bCs/>
            <w:color w:val="00000A"/>
            <w:rPrChange w:id="902" w:author="Coe, David W" w:date="2020-12-09T15:25:00Z">
              <w:rPr>
                <w:color w:val="00000A"/>
              </w:rPr>
            </w:rPrChange>
          </w:rPr>
          <w:t>)</w:t>
        </w:r>
        <w:r w:rsidR="004436CF" w:rsidRPr="004436CF">
          <w:rPr>
            <w:color w:val="00000A"/>
          </w:rPr>
          <w:t>, but</w:t>
        </w:r>
        <w:proofErr w:type="gramEnd"/>
        <w:r w:rsidR="004436CF" w:rsidRPr="004436CF">
          <w:rPr>
            <w:color w:val="00000A"/>
          </w:rPr>
          <w:t xml:space="preserve"> smoothed using a 5-day running mean. Note the point of intersection at Oct 15</w:t>
        </w:r>
        <w:r w:rsidR="004436CF" w:rsidRPr="004436CF">
          <w:rPr>
            <w:color w:val="00000A"/>
            <w:vertAlign w:val="superscript"/>
          </w:rPr>
          <w:t>th</w:t>
        </w:r>
        <w:r w:rsidR="004436CF" w:rsidRPr="004436CF">
          <w:rPr>
            <w:color w:val="00000A"/>
          </w:rPr>
          <w:t xml:space="preserve">. </w:t>
        </w:r>
        <w:r w:rsidR="004436CF" w:rsidRPr="004436CF">
          <w:rPr>
            <w:b/>
            <w:bCs/>
            <w:color w:val="00000A"/>
            <w:rPrChange w:id="903" w:author="Coe, David W" w:date="2020-12-09T15:25:00Z">
              <w:rPr>
                <w:color w:val="00000A"/>
              </w:rPr>
            </w:rPrChange>
          </w:rPr>
          <w:t>(d)</w:t>
        </w:r>
        <w:r w:rsidR="004436CF" w:rsidRPr="004436CF">
          <w:rPr>
            <w:color w:val="00000A"/>
          </w:rPr>
          <w:t xml:space="preserve"> Klee diagram showing the WT occurrence per day over all 40 years. Y axis reads from top (Sep 1</w:t>
        </w:r>
        <w:r w:rsidR="004436CF" w:rsidRPr="004436CF">
          <w:rPr>
            <w:color w:val="00000A"/>
            <w:vertAlign w:val="superscript"/>
          </w:rPr>
          <w:t>st</w:t>
        </w:r>
        <w:r w:rsidR="004436CF" w:rsidRPr="004436CF">
          <w:rPr>
            <w:color w:val="00000A"/>
          </w:rPr>
          <w:t>) to bottom (Nov 30</w:t>
        </w:r>
        <w:r w:rsidR="004436CF" w:rsidRPr="004436CF">
          <w:rPr>
            <w:color w:val="00000A"/>
            <w:vertAlign w:val="superscript"/>
          </w:rPr>
          <w:t>th</w:t>
        </w:r>
        <w:r w:rsidR="004436CF" w:rsidRPr="004436CF">
          <w:rPr>
            <w:color w:val="00000A"/>
          </w:rPr>
          <w:t>)</w:t>
        </w:r>
        <w:r w:rsidR="004436CF" w:rsidRPr="004436CF" w:rsidDel="004436CF">
          <w:rPr>
            <w:color w:val="00000A"/>
          </w:rPr>
          <w:t xml:space="preserve"> </w:t>
        </w:r>
      </w:ins>
      <w:del w:id="904" w:author="Coe, David W" w:date="2020-12-09T15:25:00Z">
        <w:r w:rsidDel="004436CF">
          <w:rPr>
            <w:rStyle w:val="normaltextrun"/>
            <w:color w:val="00000A"/>
          </w:rPr>
          <w:delText>he persistence of each WT measured as percent of total days of each WT.</w:delText>
        </w:r>
        <w:r w:rsidDel="004436CF">
          <w:rPr>
            <w:rStyle w:val="eop"/>
            <w:color w:val="00000A"/>
          </w:rPr>
          <w:delText> </w:delText>
        </w:r>
      </w:del>
    </w:p>
    <w:bookmarkEnd w:id="889"/>
    <w:p w14:paraId="01310286" w14:textId="77777777"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503A8CCB" w14:textId="77777777"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713837D6" w14:textId="77777777"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0B71A74" w14:textId="23681F50" w:rsidR="00C42B0C" w:rsidRDefault="004436CF" w:rsidP="006C07ED">
      <w:pPr>
        <w:pStyle w:val="paragraph"/>
        <w:spacing w:line="480" w:lineRule="auto"/>
        <w:jc w:val="both"/>
        <w:textAlignment w:val="baseline"/>
        <w:rPr>
          <w:color w:val="00000A"/>
        </w:rPr>
      </w:pPr>
      <w:ins w:id="905" w:author="Coe, David W" w:date="2020-12-09T15:25:00Z">
        <w:r w:rsidRPr="004436CF">
          <w:rPr>
            <w:noProof/>
            <w:color w:val="00000A"/>
            <w:sz w:val="28"/>
            <w:szCs w:val="28"/>
          </w:rPr>
          <w:lastRenderedPageBreak/>
          <w:drawing>
            <wp:anchor distT="0" distB="0" distL="114300" distR="114300" simplePos="0" relativeHeight="251708416" behindDoc="1" locked="0" layoutInCell="1" allowOverlap="1" wp14:anchorId="536310EE" wp14:editId="64151F46">
              <wp:simplePos x="0" y="0"/>
              <wp:positionH relativeFrom="column">
                <wp:posOffset>561975</wp:posOffset>
              </wp:positionH>
              <wp:positionV relativeFrom="paragraph">
                <wp:posOffset>500380</wp:posOffset>
              </wp:positionV>
              <wp:extent cx="5215890" cy="2780665"/>
              <wp:effectExtent l="0" t="0" r="3810" b="635"/>
              <wp:wrapTight wrapText="bothSides">
                <wp:wrapPolygon edited="0">
                  <wp:start x="0" y="0"/>
                  <wp:lineTo x="0" y="21457"/>
                  <wp:lineTo x="21537" y="21457"/>
                  <wp:lineTo x="21537" y="0"/>
                  <wp:lineTo x="0" y="0"/>
                </wp:wrapPolygon>
              </wp:wrapTight>
              <wp:docPr id="56" name="Picture 4">
                <a:extLst xmlns:a="http://schemas.openxmlformats.org/drawingml/2006/main">
                  <a:ext uri="{FF2B5EF4-FFF2-40B4-BE49-F238E27FC236}">
                    <a16:creationId xmlns:a16="http://schemas.microsoft.com/office/drawing/2014/main" id="{BCF1B9D6-BB28-444C-9DD4-D13C6B14B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F1B9D6-BB28-444C-9DD4-D13C6B14B87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15890" cy="2780665"/>
                      </a:xfrm>
                      <a:prstGeom prst="rect">
                        <a:avLst/>
                      </a:prstGeom>
                    </pic:spPr>
                  </pic:pic>
                </a:graphicData>
              </a:graphic>
            </wp:anchor>
          </w:drawing>
        </w:r>
      </w:ins>
      <w:del w:id="906" w:author="Coe, David W" w:date="2020-12-09T15:25:00Z">
        <w:r w:rsidR="00160A1A" w:rsidDel="004436CF">
          <w:rPr>
            <w:rFonts w:asciiTheme="minorHAnsi" w:eastAsiaTheme="minorHAnsi" w:hAnsiTheme="minorHAnsi" w:cstheme="minorBidi"/>
            <w:noProof/>
            <w:sz w:val="22"/>
            <w:szCs w:val="22"/>
          </w:rPr>
          <w:drawing>
            <wp:anchor distT="0" distB="0" distL="114300" distR="114300" simplePos="0" relativeHeight="251662336" behindDoc="1" locked="0" layoutInCell="1" allowOverlap="1" wp14:anchorId="76E5FA54" wp14:editId="7F7185D1">
              <wp:simplePos x="0" y="0"/>
              <wp:positionH relativeFrom="column">
                <wp:posOffset>3092450</wp:posOffset>
              </wp:positionH>
              <wp:positionV relativeFrom="paragraph">
                <wp:posOffset>469900</wp:posOffset>
              </wp:positionV>
              <wp:extent cx="3409315" cy="2524125"/>
              <wp:effectExtent l="0" t="0" r="635" b="9525"/>
              <wp:wrapTight wrapText="bothSides">
                <wp:wrapPolygon edited="0">
                  <wp:start x="0" y="0"/>
                  <wp:lineTo x="0" y="21518"/>
                  <wp:lineTo x="21483" y="21518"/>
                  <wp:lineTo x="2148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931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C42B0C">
        <w:rPr>
          <w:rStyle w:val="eop"/>
          <w:rFonts w:ascii="Calibri" w:hAnsi="Calibri" w:cs="Calibri"/>
          <w:color w:val="00000A"/>
        </w:rPr>
        <w:t> </w:t>
      </w:r>
      <w:del w:id="907" w:author="Coe, David W" w:date="2020-12-09T15:25:00Z">
        <w:r w:rsidR="00C42B0C" w:rsidDel="004436CF">
          <w:rPr>
            <w:rFonts w:asciiTheme="minorHAnsi" w:eastAsiaTheme="minorHAnsi" w:hAnsiTheme="minorHAnsi" w:cstheme="minorBidi"/>
            <w:noProof/>
            <w:sz w:val="22"/>
            <w:szCs w:val="22"/>
          </w:rPr>
          <w:drawing>
            <wp:anchor distT="0" distB="0" distL="114300" distR="114300" simplePos="0" relativeHeight="251692032" behindDoc="1" locked="0" layoutInCell="1" allowOverlap="1" wp14:anchorId="6FC152E9" wp14:editId="404C8EA4">
              <wp:simplePos x="0" y="0"/>
              <wp:positionH relativeFrom="margin">
                <wp:align>left</wp:align>
              </wp:positionH>
              <wp:positionV relativeFrom="paragraph">
                <wp:posOffset>496570</wp:posOffset>
              </wp:positionV>
              <wp:extent cx="3205480" cy="2362200"/>
              <wp:effectExtent l="0" t="0" r="0" b="0"/>
              <wp:wrapTight wrapText="bothSides">
                <wp:wrapPolygon edited="0">
                  <wp:start x="0" y="0"/>
                  <wp:lineTo x="0" y="21426"/>
                  <wp:lineTo x="21437" y="21426"/>
                  <wp:lineTo x="2143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10567" cy="236568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C42B0C">
        <w:rPr>
          <w:rStyle w:val="eop"/>
          <w:color w:val="00000A"/>
          <w:sz w:val="28"/>
          <w:szCs w:val="28"/>
        </w:rPr>
        <w:t> </w:t>
      </w:r>
    </w:p>
    <w:p w14:paraId="6B7EAE80" w14:textId="7B73C561" w:rsidR="00C42B0C" w:rsidRDefault="00C42B0C" w:rsidP="006C07ED">
      <w:pPr>
        <w:pStyle w:val="paragraph"/>
        <w:spacing w:line="480" w:lineRule="auto"/>
        <w:jc w:val="both"/>
        <w:textAlignment w:val="baseline"/>
        <w:rPr>
          <w:color w:val="00000A"/>
        </w:rPr>
      </w:pPr>
      <w:r>
        <w:rPr>
          <w:rStyle w:val="eop"/>
          <w:color w:val="00000A"/>
          <w:sz w:val="28"/>
          <w:szCs w:val="28"/>
        </w:rPr>
        <w:t> </w:t>
      </w:r>
    </w:p>
    <w:p w14:paraId="75F966F2" w14:textId="08E71FD7" w:rsidR="00C42B0C" w:rsidRDefault="00C42B0C" w:rsidP="006C07ED">
      <w:pPr>
        <w:pStyle w:val="paragraph"/>
        <w:spacing w:line="480" w:lineRule="auto"/>
        <w:jc w:val="both"/>
        <w:textAlignment w:val="baseline"/>
        <w:rPr>
          <w:color w:val="00000A"/>
        </w:rPr>
      </w:pPr>
      <w:r>
        <w:rPr>
          <w:rStyle w:val="normaltextrun"/>
          <w:b/>
          <w:bCs/>
          <w:color w:val="00000A"/>
          <w:sz w:val="28"/>
          <w:szCs w:val="28"/>
        </w:rPr>
        <w:t xml:space="preserve">Figure 8. </w:t>
      </w:r>
      <w:bookmarkStart w:id="908" w:name="_Hlk37337464"/>
      <w:r>
        <w:rPr>
          <w:rStyle w:val="normaltextrun"/>
          <w:b/>
          <w:bCs/>
          <w:color w:val="00000A"/>
          <w:sz w:val="28"/>
          <w:szCs w:val="28"/>
        </w:rPr>
        <w:t xml:space="preserve">Autumn season </w:t>
      </w:r>
      <w:del w:id="909" w:author="Coe, David W" w:date="2020-12-09T15:26:00Z">
        <w:r w:rsidDel="004436CF">
          <w:rPr>
            <w:rStyle w:val="normaltextrun"/>
            <w:b/>
            <w:bCs/>
            <w:color w:val="00000A"/>
            <w:sz w:val="28"/>
            <w:szCs w:val="28"/>
          </w:rPr>
          <w:delText xml:space="preserve">Early and </w:delText>
        </w:r>
        <w:r w:rsidR="00041692" w:rsidDel="004436CF">
          <w:rPr>
            <w:rStyle w:val="normaltextrun"/>
            <w:b/>
            <w:bCs/>
            <w:color w:val="00000A"/>
            <w:sz w:val="28"/>
            <w:szCs w:val="28"/>
          </w:rPr>
          <w:delText>Late Season</w:delText>
        </w:r>
        <w:r w:rsidDel="004436CF">
          <w:rPr>
            <w:rStyle w:val="normaltextrun"/>
            <w:b/>
            <w:bCs/>
            <w:color w:val="00000A"/>
            <w:sz w:val="28"/>
            <w:szCs w:val="28"/>
          </w:rPr>
          <w:delText xml:space="preserve"> WTs</w:delText>
        </w:r>
      </w:del>
      <w:ins w:id="910" w:author="Coe, David W" w:date="2020-12-09T15:26:00Z">
        <w:r w:rsidR="004436CF">
          <w:rPr>
            <w:rStyle w:val="normaltextrun"/>
            <w:b/>
            <w:bCs/>
            <w:color w:val="00000A"/>
            <w:sz w:val="28"/>
            <w:szCs w:val="28"/>
          </w:rPr>
          <w:t>WT Progressions</w:t>
        </w:r>
      </w:ins>
      <w:r>
        <w:rPr>
          <w:rStyle w:val="normaltextrun"/>
          <w:color w:val="00000A"/>
        </w:rPr>
        <w:t>  </w:t>
      </w:r>
      <w:r>
        <w:rPr>
          <w:rStyle w:val="eop"/>
          <w:color w:val="00000A"/>
        </w:rPr>
        <w:t> </w:t>
      </w:r>
    </w:p>
    <w:p w14:paraId="7BEF5B41" w14:textId="7F2E9DE3" w:rsidR="00C42B0C" w:rsidDel="004436CF" w:rsidRDefault="004436CF" w:rsidP="006C07ED">
      <w:pPr>
        <w:pStyle w:val="paragraph"/>
        <w:spacing w:line="480" w:lineRule="auto"/>
        <w:jc w:val="both"/>
        <w:textAlignment w:val="baseline"/>
        <w:rPr>
          <w:del w:id="911" w:author="Coe, David W" w:date="2020-12-09T15:25:00Z"/>
          <w:color w:val="00000A"/>
        </w:rPr>
      </w:pPr>
      <w:bookmarkStart w:id="912" w:name="_Hlk58836249"/>
      <w:ins w:id="913" w:author="Coe, David W" w:date="2020-12-09T15:25:00Z">
        <w:r w:rsidRPr="004436CF">
          <w:rPr>
            <w:color w:val="00000A"/>
          </w:rPr>
          <w:t>WT progression for the first and second halves of the season based on Markov chain analysis. Arrows indicate progressions that are significant at the 95% level.</w:t>
        </w:r>
        <w:r w:rsidRPr="004436CF" w:rsidDel="004436CF">
          <w:rPr>
            <w:color w:val="00000A"/>
          </w:rPr>
          <w:t xml:space="preserve"> </w:t>
        </w:r>
      </w:ins>
      <w:del w:id="914" w:author="Coe, David W" w:date="2020-12-09T15:25:00Z">
        <w:r w:rsidR="00C42B0C" w:rsidDel="004436CF">
          <w:rPr>
            <w:rStyle w:val="normaltextrun"/>
            <w:color w:val="00000A"/>
          </w:rPr>
          <w:delText>The Early (</w:delText>
        </w:r>
        <w:r w:rsidR="003E0DCE" w:rsidDel="004436CF">
          <w:rPr>
            <w:rStyle w:val="normaltextrun"/>
            <w:color w:val="00000A"/>
          </w:rPr>
          <w:delText>left</w:delText>
        </w:r>
        <w:r w:rsidR="00C42B0C" w:rsidDel="004436CF">
          <w:rPr>
            <w:rStyle w:val="normaltextrun"/>
            <w:color w:val="00000A"/>
          </w:rPr>
          <w:delText>) and Late (</w:delText>
        </w:r>
        <w:r w:rsidR="003E0DCE" w:rsidDel="004436CF">
          <w:rPr>
            <w:rStyle w:val="normaltextrun"/>
            <w:color w:val="00000A"/>
          </w:rPr>
          <w:delText>right</w:delText>
        </w:r>
        <w:r w:rsidR="00C42B0C" w:rsidDel="004436CF">
          <w:rPr>
            <w:rStyle w:val="normaltextrun"/>
            <w:color w:val="00000A"/>
          </w:rPr>
          <w:delText>) season WT patterns based on statistical significance of WT progression. Straight arrows show significant transitions (at the 0.05 level) between individual WTs with occurrence rates marked as percentages. Curved arrows signify the likelihood of each WT to persist.</w:delText>
        </w:r>
        <w:r w:rsidR="00C42B0C" w:rsidDel="004436CF">
          <w:rPr>
            <w:rStyle w:val="eop"/>
            <w:color w:val="00000A"/>
          </w:rPr>
          <w:delText> </w:delText>
        </w:r>
      </w:del>
    </w:p>
    <w:bookmarkEnd w:id="908"/>
    <w:p w14:paraId="288CCADF" w14:textId="49C6D464" w:rsidR="00C42B0C" w:rsidRDefault="00C42B0C" w:rsidP="006C07ED">
      <w:pPr>
        <w:pStyle w:val="paragraph"/>
        <w:spacing w:line="480" w:lineRule="auto"/>
        <w:jc w:val="both"/>
        <w:textAlignment w:val="baseline"/>
        <w:rPr>
          <w:color w:val="00000A"/>
        </w:rPr>
      </w:pPr>
      <w:r>
        <w:rPr>
          <w:rStyle w:val="eop"/>
          <w:color w:val="00000A"/>
        </w:rPr>
        <w:t> </w:t>
      </w:r>
    </w:p>
    <w:bookmarkEnd w:id="912"/>
    <w:p w14:paraId="3C4F8309" w14:textId="1A309746" w:rsidR="00C42B0C" w:rsidRDefault="00C42B0C" w:rsidP="006C07ED">
      <w:pPr>
        <w:pStyle w:val="paragraph"/>
        <w:spacing w:line="480" w:lineRule="auto"/>
        <w:jc w:val="both"/>
        <w:textAlignment w:val="baseline"/>
        <w:rPr>
          <w:color w:val="00000A"/>
        </w:rPr>
      </w:pPr>
      <w:r>
        <w:rPr>
          <w:rStyle w:val="eop"/>
          <w:color w:val="00000A"/>
        </w:rPr>
        <w:t> </w:t>
      </w:r>
    </w:p>
    <w:p w14:paraId="5162C8AF" w14:textId="6E5D69DC" w:rsidR="00C42B0C" w:rsidRDefault="00C42B0C" w:rsidP="006C07ED">
      <w:pPr>
        <w:pStyle w:val="paragraph"/>
        <w:spacing w:line="480" w:lineRule="auto"/>
        <w:jc w:val="both"/>
        <w:textAlignment w:val="baseline"/>
        <w:rPr>
          <w:color w:val="00000A"/>
        </w:rPr>
      </w:pPr>
      <w:r>
        <w:rPr>
          <w:rStyle w:val="eop"/>
          <w:color w:val="00000A"/>
        </w:rPr>
        <w:t> </w:t>
      </w:r>
    </w:p>
    <w:p w14:paraId="412C21F8" w14:textId="551B66FA" w:rsidR="00C42B0C" w:rsidRPr="00C42B0C" w:rsidRDefault="00C42B0C" w:rsidP="006C07ED">
      <w:pPr>
        <w:pStyle w:val="paragraph"/>
        <w:spacing w:line="480" w:lineRule="auto"/>
        <w:jc w:val="both"/>
        <w:textAlignment w:val="baseline"/>
        <w:rPr>
          <w:rStyle w:val="eop"/>
          <w:color w:val="00000A"/>
        </w:rPr>
      </w:pPr>
    </w:p>
    <w:p w14:paraId="46FE792D" w14:textId="77777777" w:rsidR="00C42B0C" w:rsidRDefault="00C42B0C" w:rsidP="006C07ED">
      <w:pPr>
        <w:pStyle w:val="paragraph"/>
        <w:spacing w:line="480" w:lineRule="auto"/>
        <w:jc w:val="both"/>
        <w:textAlignment w:val="baseline"/>
        <w:rPr>
          <w:color w:val="00000A"/>
        </w:rPr>
      </w:pPr>
    </w:p>
    <w:p w14:paraId="19C2D813" w14:textId="7B40582A" w:rsidR="00C42B0C" w:rsidRDefault="006C07ED" w:rsidP="006C07ED">
      <w:pPr>
        <w:pStyle w:val="paragraph"/>
        <w:spacing w:line="480" w:lineRule="auto"/>
        <w:jc w:val="both"/>
        <w:textAlignment w:val="baseline"/>
        <w:rPr>
          <w:rStyle w:val="eop"/>
          <w:rFonts w:ascii="Calibri" w:hAnsi="Calibri" w:cs="Calibri"/>
          <w:color w:val="00000A"/>
        </w:rPr>
      </w:pPr>
      <w:del w:id="915" w:author="Coe, David W" w:date="2020-12-09T15:26:00Z">
        <w:r w:rsidDel="004436CF">
          <w:rPr>
            <w:noProof/>
            <w:color w:val="00000A"/>
          </w:rPr>
          <w:drawing>
            <wp:anchor distT="0" distB="0" distL="114300" distR="114300" simplePos="0" relativeHeight="251693056" behindDoc="1" locked="0" layoutInCell="1" allowOverlap="1" wp14:anchorId="3120FEFB" wp14:editId="545A3CB6">
              <wp:simplePos x="0" y="0"/>
              <wp:positionH relativeFrom="margin">
                <wp:align>center</wp:align>
              </wp:positionH>
              <wp:positionV relativeFrom="paragraph">
                <wp:posOffset>2427605</wp:posOffset>
              </wp:positionV>
              <wp:extent cx="3724275" cy="2389505"/>
              <wp:effectExtent l="0" t="0" r="9525" b="0"/>
              <wp:wrapTight wrapText="bothSides">
                <wp:wrapPolygon edited="0">
                  <wp:start x="0" y="0"/>
                  <wp:lineTo x="0" y="21353"/>
                  <wp:lineTo x="21545" y="21353"/>
                  <wp:lineTo x="21545" y="0"/>
                  <wp:lineTo x="0" y="0"/>
                </wp:wrapPolygon>
              </wp:wrapTight>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3724275" cy="2389505"/>
                      </a:xfrm>
                      <a:prstGeom prst="rect">
                        <a:avLst/>
                      </a:prstGeom>
                    </pic:spPr>
                  </pic:pic>
                </a:graphicData>
              </a:graphic>
              <wp14:sizeRelH relativeFrom="margin">
                <wp14:pctWidth>0</wp14:pctWidth>
              </wp14:sizeRelH>
              <wp14:sizeRelV relativeFrom="margin">
                <wp14:pctHeight>0</wp14:pctHeight>
              </wp14:sizeRelV>
            </wp:anchor>
          </w:drawing>
        </w:r>
        <w:r w:rsidR="00C42B0C" w:rsidDel="004436CF">
          <w:rPr>
            <w:rFonts w:asciiTheme="minorHAnsi" w:eastAsiaTheme="minorHAnsi" w:hAnsiTheme="minorHAnsi" w:cstheme="minorBidi"/>
            <w:noProof/>
            <w:sz w:val="22"/>
            <w:szCs w:val="22"/>
          </w:rPr>
          <w:drawing>
            <wp:anchor distT="0" distB="0" distL="114300" distR="114300" simplePos="0" relativeHeight="251658240" behindDoc="1" locked="0" layoutInCell="1" allowOverlap="1" wp14:anchorId="7BA365FB" wp14:editId="42052CBC">
              <wp:simplePos x="0" y="0"/>
              <wp:positionH relativeFrom="column">
                <wp:posOffset>3305175</wp:posOffset>
              </wp:positionH>
              <wp:positionV relativeFrom="paragraph">
                <wp:posOffset>163</wp:posOffset>
              </wp:positionV>
              <wp:extent cx="3048000" cy="2285837"/>
              <wp:effectExtent l="0" t="0" r="0" b="635"/>
              <wp:wrapTight wrapText="bothSides">
                <wp:wrapPolygon edited="0">
                  <wp:start x="0" y="0"/>
                  <wp:lineTo x="0" y="21426"/>
                  <wp:lineTo x="21465" y="21426"/>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50343" cy="22875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B0C" w:rsidDel="004436CF">
          <w:rPr>
            <w:rFonts w:asciiTheme="minorHAnsi" w:eastAsiaTheme="minorHAnsi" w:hAnsiTheme="minorHAnsi" w:cstheme="minorBidi"/>
            <w:noProof/>
            <w:sz w:val="22"/>
            <w:szCs w:val="22"/>
          </w:rPr>
          <w:drawing>
            <wp:anchor distT="0" distB="0" distL="114300" distR="114300" simplePos="0" relativeHeight="251659264" behindDoc="1" locked="0" layoutInCell="1" allowOverlap="1" wp14:anchorId="6696B226" wp14:editId="1B0FB70D">
              <wp:simplePos x="0" y="0"/>
              <wp:positionH relativeFrom="margin">
                <wp:align>left</wp:align>
              </wp:positionH>
              <wp:positionV relativeFrom="paragraph">
                <wp:posOffset>0</wp:posOffset>
              </wp:positionV>
              <wp:extent cx="3048000" cy="2286000"/>
              <wp:effectExtent l="0" t="0" r="0" b="0"/>
              <wp:wrapTight wrapText="bothSides">
                <wp:wrapPolygon edited="0">
                  <wp:start x="0" y="0"/>
                  <wp:lineTo x="0" y="21420"/>
                  <wp:lineTo x="21465" y="21420"/>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2D868D27" w14:textId="46045F4E" w:rsidR="00C42B0C" w:rsidRDefault="00C42B0C" w:rsidP="006C07ED">
      <w:pPr>
        <w:pStyle w:val="paragraph"/>
        <w:spacing w:line="480" w:lineRule="auto"/>
        <w:jc w:val="both"/>
        <w:textAlignment w:val="baseline"/>
        <w:rPr>
          <w:rStyle w:val="eop"/>
          <w:rFonts w:ascii="Calibri" w:hAnsi="Calibri" w:cs="Calibri"/>
          <w:color w:val="00000A"/>
        </w:rPr>
      </w:pPr>
    </w:p>
    <w:p w14:paraId="10B1420C" w14:textId="121D7BD9" w:rsidR="00C42B0C" w:rsidRDefault="004436CF" w:rsidP="006C07ED">
      <w:pPr>
        <w:pStyle w:val="paragraph"/>
        <w:spacing w:line="480" w:lineRule="auto"/>
        <w:jc w:val="both"/>
        <w:textAlignment w:val="baseline"/>
        <w:rPr>
          <w:color w:val="00000A"/>
        </w:rPr>
      </w:pPr>
      <w:ins w:id="916" w:author="Coe, David W" w:date="2020-12-09T15:26:00Z">
        <w:r w:rsidRPr="004436CF">
          <w:rPr>
            <w:rFonts w:ascii="Calibri" w:hAnsi="Calibri" w:cs="Calibri"/>
            <w:noProof/>
            <w:color w:val="00000A"/>
          </w:rPr>
          <w:drawing>
            <wp:anchor distT="0" distB="0" distL="114300" distR="114300" simplePos="0" relativeHeight="251709440" behindDoc="1" locked="0" layoutInCell="1" allowOverlap="1" wp14:anchorId="4971AC94" wp14:editId="1260A4EA">
              <wp:simplePos x="0" y="0"/>
              <wp:positionH relativeFrom="margin">
                <wp:posOffset>-75565</wp:posOffset>
              </wp:positionH>
              <wp:positionV relativeFrom="paragraph">
                <wp:posOffset>671830</wp:posOffset>
              </wp:positionV>
              <wp:extent cx="3275965" cy="2457450"/>
              <wp:effectExtent l="0" t="0" r="635" b="0"/>
              <wp:wrapTight wrapText="bothSides">
                <wp:wrapPolygon edited="0">
                  <wp:start x="0" y="0"/>
                  <wp:lineTo x="0" y="21433"/>
                  <wp:lineTo x="21479" y="21433"/>
                  <wp:lineTo x="21479" y="0"/>
                  <wp:lineTo x="0" y="0"/>
                </wp:wrapPolygon>
              </wp:wrapTight>
              <wp:docPr id="57" name="Picture 10">
                <a:extLst xmlns:a="http://schemas.openxmlformats.org/drawingml/2006/main">
                  <a:ext uri="{FF2B5EF4-FFF2-40B4-BE49-F238E27FC236}">
                    <a16:creationId xmlns:a16="http://schemas.microsoft.com/office/drawing/2014/main" id="{9C269B79-9DFC-4F91-9286-5C3E44A20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C269B79-9DFC-4F91-9286-5C3E44A20FC8}"/>
                          </a:ext>
                        </a:extLst>
                      </pic:cNvPr>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0" y="0"/>
                        <a:ext cx="3275965" cy="2457450"/>
                      </a:xfrm>
                      <a:prstGeom prst="rect">
                        <a:avLst/>
                      </a:prstGeom>
                    </pic:spPr>
                  </pic:pic>
                </a:graphicData>
              </a:graphic>
              <wp14:sizeRelH relativeFrom="margin">
                <wp14:pctWidth>0</wp14:pctWidth>
              </wp14:sizeRelH>
              <wp14:sizeRelV relativeFrom="margin">
                <wp14:pctHeight>0</wp14:pctHeight>
              </wp14:sizeRelV>
            </wp:anchor>
          </w:drawing>
        </w:r>
        <w:r w:rsidRPr="004436CF">
          <w:rPr>
            <w:rFonts w:ascii="Calibri" w:hAnsi="Calibri" w:cs="Calibri"/>
            <w:noProof/>
            <w:color w:val="00000A"/>
          </w:rPr>
          <w:drawing>
            <wp:anchor distT="0" distB="0" distL="114300" distR="114300" simplePos="0" relativeHeight="251710464" behindDoc="1" locked="0" layoutInCell="1" allowOverlap="1" wp14:anchorId="1F832ED0" wp14:editId="2977D638">
              <wp:simplePos x="0" y="0"/>
              <wp:positionH relativeFrom="margin">
                <wp:posOffset>3056890</wp:posOffset>
              </wp:positionH>
              <wp:positionV relativeFrom="paragraph">
                <wp:posOffset>671195</wp:posOffset>
              </wp:positionV>
              <wp:extent cx="3263900" cy="2447925"/>
              <wp:effectExtent l="0" t="0" r="0" b="9525"/>
              <wp:wrapTight wrapText="bothSides">
                <wp:wrapPolygon edited="0">
                  <wp:start x="0" y="0"/>
                  <wp:lineTo x="0" y="21516"/>
                  <wp:lineTo x="21432" y="21516"/>
                  <wp:lineTo x="21432" y="0"/>
                  <wp:lineTo x="0" y="0"/>
                </wp:wrapPolygon>
              </wp:wrapTight>
              <wp:docPr id="58" name="Picture 12">
                <a:extLst xmlns:a="http://schemas.openxmlformats.org/drawingml/2006/main">
                  <a:ext uri="{FF2B5EF4-FFF2-40B4-BE49-F238E27FC236}">
                    <a16:creationId xmlns:a16="http://schemas.microsoft.com/office/drawing/2014/main" id="{F3D1B693-D68A-4096-A600-C39FB0F93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3D1B693-D68A-4096-A600-C39FB0F93A18}"/>
                          </a:ext>
                        </a:extLst>
                      </pic:cNvPr>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0"/>
                        <a:ext cx="3263900" cy="2447925"/>
                      </a:xfrm>
                      <a:prstGeom prst="rect">
                        <a:avLst/>
                      </a:prstGeom>
                    </pic:spPr>
                  </pic:pic>
                </a:graphicData>
              </a:graphic>
              <wp14:sizeRelH relativeFrom="margin">
                <wp14:pctWidth>0</wp14:pctWidth>
              </wp14:sizeRelH>
              <wp14:sizeRelV relativeFrom="margin">
                <wp14:pctHeight>0</wp14:pctHeight>
              </wp14:sizeRelV>
            </wp:anchor>
          </w:drawing>
        </w:r>
      </w:ins>
      <w:r w:rsidR="00C42B0C">
        <w:rPr>
          <w:rStyle w:val="eop"/>
          <w:rFonts w:ascii="Calibri" w:hAnsi="Calibri" w:cs="Calibri"/>
          <w:color w:val="00000A"/>
        </w:rPr>
        <w:t> </w:t>
      </w:r>
    </w:p>
    <w:p w14:paraId="7B3F9029" w14:textId="1BBE7A99" w:rsidR="00C42B0C" w:rsidDel="004436CF" w:rsidRDefault="00C42B0C" w:rsidP="006C07ED">
      <w:pPr>
        <w:pStyle w:val="paragraph"/>
        <w:spacing w:line="480" w:lineRule="auto"/>
        <w:jc w:val="both"/>
        <w:textAlignment w:val="baseline"/>
        <w:rPr>
          <w:del w:id="917" w:author="Coe, David W" w:date="2020-12-09T15:27:00Z"/>
          <w:color w:val="00000A"/>
        </w:rPr>
      </w:pPr>
      <w:r>
        <w:rPr>
          <w:rStyle w:val="eop"/>
          <w:rFonts w:ascii="Calibri" w:hAnsi="Calibri" w:cs="Calibri"/>
          <w:color w:val="00000A"/>
        </w:rPr>
        <w:t> </w:t>
      </w:r>
    </w:p>
    <w:p w14:paraId="09FE3AB8" w14:textId="44A7C9BC" w:rsidR="00CA7C15" w:rsidRPr="006C07ED" w:rsidRDefault="00C42B0C" w:rsidP="006C07ED">
      <w:pPr>
        <w:pStyle w:val="paragraph"/>
        <w:spacing w:line="480" w:lineRule="auto"/>
        <w:jc w:val="both"/>
        <w:textAlignment w:val="baseline"/>
        <w:rPr>
          <w:rStyle w:val="eop"/>
          <w:color w:val="00000A"/>
        </w:rPr>
      </w:pPr>
      <w:del w:id="918" w:author="Coe, David W" w:date="2020-12-09T15:27:00Z">
        <w:r w:rsidDel="004436CF">
          <w:rPr>
            <w:rStyle w:val="eop"/>
            <w:rFonts w:ascii="Calibri" w:hAnsi="Calibri" w:cs="Calibri"/>
            <w:color w:val="00000A"/>
          </w:rPr>
          <w:delText> </w:delText>
        </w:r>
      </w:del>
    </w:p>
    <w:p w14:paraId="6BF4EC29" w14:textId="1767529B" w:rsidR="00C42B0C" w:rsidRDefault="00C42B0C" w:rsidP="006C07ED">
      <w:pPr>
        <w:pStyle w:val="paragraph"/>
        <w:spacing w:line="480" w:lineRule="auto"/>
        <w:jc w:val="both"/>
        <w:textAlignment w:val="baseline"/>
        <w:rPr>
          <w:color w:val="00000A"/>
        </w:rPr>
      </w:pPr>
      <w:r>
        <w:rPr>
          <w:rStyle w:val="normaltextrun"/>
          <w:b/>
          <w:bCs/>
          <w:color w:val="00000A"/>
          <w:sz w:val="28"/>
          <w:szCs w:val="28"/>
        </w:rPr>
        <w:lastRenderedPageBreak/>
        <w:t xml:space="preserve">Figure 9: Autumn Season Early and </w:t>
      </w:r>
      <w:r w:rsidR="00041692">
        <w:rPr>
          <w:rStyle w:val="normaltextrun"/>
          <w:b/>
          <w:bCs/>
          <w:color w:val="00000A"/>
          <w:sz w:val="28"/>
          <w:szCs w:val="28"/>
        </w:rPr>
        <w:t>Late Season</w:t>
      </w:r>
      <w:r>
        <w:rPr>
          <w:rStyle w:val="normaltextrun"/>
          <w:b/>
          <w:bCs/>
          <w:color w:val="00000A"/>
          <w:sz w:val="28"/>
          <w:szCs w:val="28"/>
        </w:rPr>
        <w:t xml:space="preserve"> WT Daily Occurrence Rate</w:t>
      </w:r>
      <w:r>
        <w:rPr>
          <w:rStyle w:val="eop"/>
          <w:color w:val="00000A"/>
          <w:sz w:val="28"/>
          <w:szCs w:val="28"/>
        </w:rPr>
        <w:t> </w:t>
      </w:r>
    </w:p>
    <w:p w14:paraId="2E14CA65" w14:textId="722FCE16" w:rsidR="00C42B0C" w:rsidDel="004436CF" w:rsidRDefault="004436CF" w:rsidP="006C07ED">
      <w:pPr>
        <w:pStyle w:val="paragraph"/>
        <w:spacing w:line="480" w:lineRule="auto"/>
        <w:jc w:val="both"/>
        <w:textAlignment w:val="baseline"/>
        <w:rPr>
          <w:del w:id="919" w:author="Coe, David W" w:date="2020-12-09T15:27:00Z"/>
          <w:color w:val="00000A"/>
        </w:rPr>
      </w:pPr>
      <w:ins w:id="920" w:author="Coe, David W" w:date="2020-12-09T15:27:00Z">
        <w:r w:rsidRPr="004436CF">
          <w:rPr>
            <w:b/>
            <w:bCs/>
            <w:color w:val="00000A"/>
            <w:rPrChange w:id="921" w:author="Coe, David W" w:date="2020-12-09T15:27:00Z">
              <w:rPr>
                <w:color w:val="00000A"/>
              </w:rPr>
            </w:rPrChange>
          </w:rPr>
          <w:t>(a)</w:t>
        </w:r>
        <w:r w:rsidRPr="004436CF">
          <w:rPr>
            <w:color w:val="00000A"/>
          </w:rPr>
          <w:t xml:space="preserve"> Klee diagram indicating the timing of the most likely WT sequences found using Markov Chain analysis. The Early Season was the only pattern which saw WTs that could progress in chains of 3 (</w:t>
        </w:r>
        <w:proofErr w:type="gramStart"/>
        <w:r w:rsidRPr="004436CF">
          <w:rPr>
            <w:color w:val="00000A"/>
          </w:rPr>
          <w:t>e.g.</w:t>
        </w:r>
        <w:proofErr w:type="gramEnd"/>
        <w:r w:rsidRPr="004436CF">
          <w:rPr>
            <w:color w:val="00000A"/>
          </w:rPr>
          <w:t xml:space="preserve"> 1-6-1,1-2-6). </w:t>
        </w:r>
        <w:r w:rsidRPr="004436CF">
          <w:rPr>
            <w:b/>
            <w:bCs/>
            <w:color w:val="00000A"/>
            <w:rPrChange w:id="922" w:author="Coe, David W" w:date="2020-12-09T15:27:00Z">
              <w:rPr>
                <w:color w:val="00000A"/>
              </w:rPr>
            </w:rPrChange>
          </w:rPr>
          <w:t>(b)</w:t>
        </w:r>
        <w:r w:rsidRPr="004436CF">
          <w:rPr>
            <w:color w:val="00000A"/>
          </w:rPr>
          <w:t xml:space="preserve"> Klee diagram indicating the timing of the most likely WT sequences found using Markov Chain analysis. </w:t>
        </w:r>
      </w:ins>
      <w:del w:id="923" w:author="Coe, David W" w:date="2020-12-09T15:27:00Z">
        <w:r w:rsidR="00041692" w:rsidDel="004436CF">
          <w:rPr>
            <w:rStyle w:val="normaltextrun"/>
            <w:color w:val="00000A"/>
          </w:rPr>
          <w:delText>Early Season</w:delText>
        </w:r>
        <w:r w:rsidR="00C42B0C" w:rsidDel="004436CF">
          <w:rPr>
            <w:rStyle w:val="normaltextrun"/>
            <w:color w:val="00000A"/>
          </w:rPr>
          <w:delText xml:space="preserve"> (left) and </w:delText>
        </w:r>
        <w:r w:rsidR="00041692" w:rsidDel="004436CF">
          <w:rPr>
            <w:rStyle w:val="normaltextrun"/>
            <w:color w:val="00000A"/>
          </w:rPr>
          <w:delText>Late Season</w:delText>
        </w:r>
        <w:r w:rsidR="00C42B0C" w:rsidDel="004436CF">
          <w:rPr>
            <w:rStyle w:val="normaltextrun"/>
            <w:color w:val="00000A"/>
          </w:rPr>
          <w:delText xml:space="preserve"> (right) WTs displayed as percent occurrence per day of the season over the 40-year period. The bottom image presents the “</w:delText>
        </w:r>
        <w:r w:rsidR="00041692" w:rsidDel="004436CF">
          <w:rPr>
            <w:rStyle w:val="normaltextrun"/>
            <w:color w:val="00000A"/>
          </w:rPr>
          <w:delText>Early Season</w:delText>
        </w:r>
        <w:r w:rsidR="00C42B0C" w:rsidDel="004436CF">
          <w:rPr>
            <w:rStyle w:val="normaltextrun"/>
            <w:color w:val="00000A"/>
          </w:rPr>
          <w:delText>” (blue) and “</w:delText>
        </w:r>
        <w:r w:rsidR="00041692" w:rsidDel="004436CF">
          <w:rPr>
            <w:rStyle w:val="normaltextrun"/>
            <w:color w:val="00000A"/>
          </w:rPr>
          <w:delText>Late Season</w:delText>
        </w:r>
        <w:r w:rsidR="00C42B0C" w:rsidDel="004436CF">
          <w:rPr>
            <w:rStyle w:val="normaltextrun"/>
            <w:color w:val="00000A"/>
          </w:rPr>
          <w:delText>” (red) percent occurrence per day of the season over the time period with a 5-day running mean applied.</w:delText>
        </w:r>
        <w:r w:rsidR="00C42B0C" w:rsidDel="004436CF">
          <w:rPr>
            <w:rStyle w:val="eop"/>
            <w:color w:val="00000A"/>
          </w:rPr>
          <w:delText> </w:delText>
        </w:r>
      </w:del>
    </w:p>
    <w:p w14:paraId="56515E7E" w14:textId="77777777"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30FC0559" w14:textId="7CB5E4E3" w:rsidR="00C42B0C" w:rsidRDefault="00C42B0C" w:rsidP="006C07ED">
      <w:pPr>
        <w:pStyle w:val="paragraph"/>
        <w:spacing w:line="480" w:lineRule="auto"/>
        <w:jc w:val="both"/>
        <w:textAlignment w:val="baseline"/>
        <w:rPr>
          <w:color w:val="00000A"/>
        </w:rPr>
      </w:pPr>
      <w:del w:id="924" w:author="Coe, David W" w:date="2020-12-09T15:27:00Z">
        <w:r w:rsidDel="004436CF">
          <w:rPr>
            <w:rFonts w:asciiTheme="minorHAnsi" w:eastAsiaTheme="minorHAnsi" w:hAnsiTheme="minorHAnsi" w:cstheme="minorBidi"/>
            <w:noProof/>
            <w:sz w:val="22"/>
            <w:szCs w:val="22"/>
          </w:rPr>
          <w:drawing>
            <wp:inline distT="0" distB="0" distL="0" distR="0" wp14:anchorId="46CE6E6E" wp14:editId="691AE1CE">
              <wp:extent cx="5943600" cy="2985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del>
      <w:r>
        <w:rPr>
          <w:rStyle w:val="eop"/>
          <w:rFonts w:ascii="Calibri" w:hAnsi="Calibri" w:cs="Calibri"/>
          <w:color w:val="00000A"/>
        </w:rPr>
        <w:t> </w:t>
      </w:r>
    </w:p>
    <w:p w14:paraId="4F65FE9F" w14:textId="77777777"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t> </w:t>
      </w:r>
    </w:p>
    <w:p w14:paraId="6E241BF8" w14:textId="3D6C5873" w:rsidR="00C42B0C" w:rsidRDefault="00C42B0C" w:rsidP="006C07ED">
      <w:pPr>
        <w:pStyle w:val="paragraph"/>
        <w:spacing w:line="480" w:lineRule="auto"/>
        <w:jc w:val="both"/>
        <w:textAlignment w:val="baseline"/>
        <w:rPr>
          <w:color w:val="00000A"/>
        </w:rPr>
      </w:pPr>
      <w:r>
        <w:rPr>
          <w:rStyle w:val="eop"/>
          <w:rFonts w:ascii="Calibri" w:hAnsi="Calibri" w:cs="Calibri"/>
          <w:color w:val="00000A"/>
        </w:rPr>
        <w:lastRenderedPageBreak/>
        <w:t> </w:t>
      </w:r>
      <w:ins w:id="925" w:author="Coe, David W" w:date="2020-12-09T15:27:00Z">
        <w:r w:rsidR="004436CF" w:rsidRPr="004436CF">
          <w:rPr>
            <w:rFonts w:ascii="Calibri" w:hAnsi="Calibri" w:cs="Calibri"/>
            <w:noProof/>
            <w:color w:val="00000A"/>
          </w:rPr>
          <w:drawing>
            <wp:inline distT="0" distB="0" distL="0" distR="0" wp14:anchorId="008A0681" wp14:editId="2D169936">
              <wp:extent cx="5943600" cy="3103880"/>
              <wp:effectExtent l="0" t="0" r="0" b="1270"/>
              <wp:docPr id="59" name="Picture 3">
                <a:extLst xmlns:a="http://schemas.openxmlformats.org/drawingml/2006/main">
                  <a:ext uri="{FF2B5EF4-FFF2-40B4-BE49-F238E27FC236}">
                    <a16:creationId xmlns:a16="http://schemas.microsoft.com/office/drawing/2014/main" id="{88629389-988A-416C-B5F9-FDEF49428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629389-988A-416C-B5F9-FDEF494282D3}"/>
                          </a:ext>
                        </a:extLst>
                      </pic:cNvPr>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0" y="0"/>
                        <a:ext cx="5943600" cy="3103880"/>
                      </a:xfrm>
                      <a:prstGeom prst="rect">
                        <a:avLst/>
                      </a:prstGeom>
                    </pic:spPr>
                  </pic:pic>
                </a:graphicData>
              </a:graphic>
            </wp:inline>
          </w:drawing>
        </w:r>
      </w:ins>
    </w:p>
    <w:p w14:paraId="1EEB15F3" w14:textId="7E9B56EB" w:rsidR="00C42B0C" w:rsidRDefault="00C42B0C" w:rsidP="006C07ED">
      <w:pPr>
        <w:pStyle w:val="paragraph"/>
        <w:spacing w:line="480" w:lineRule="auto"/>
        <w:jc w:val="both"/>
        <w:textAlignment w:val="baseline"/>
        <w:rPr>
          <w:color w:val="00000A"/>
        </w:rPr>
      </w:pPr>
      <w:r>
        <w:rPr>
          <w:rStyle w:val="normaltextrun"/>
          <w:b/>
          <w:bCs/>
          <w:color w:val="00000A"/>
          <w:sz w:val="28"/>
          <w:szCs w:val="28"/>
        </w:rPr>
        <w:t>Figure 1</w:t>
      </w:r>
      <w:r w:rsidR="00B00554">
        <w:rPr>
          <w:rStyle w:val="normaltextrun"/>
          <w:b/>
          <w:bCs/>
          <w:color w:val="00000A"/>
          <w:sz w:val="28"/>
          <w:szCs w:val="28"/>
        </w:rPr>
        <w:t>0</w:t>
      </w:r>
      <w:r>
        <w:rPr>
          <w:rStyle w:val="normaltextrun"/>
          <w:b/>
          <w:bCs/>
          <w:color w:val="00000A"/>
          <w:sz w:val="28"/>
          <w:szCs w:val="28"/>
        </w:rPr>
        <w:t xml:space="preserve">. </w:t>
      </w:r>
      <w:del w:id="926" w:author="Coe, David W" w:date="2020-12-09T15:27:00Z">
        <w:r w:rsidDel="004436CF">
          <w:rPr>
            <w:rStyle w:val="normaltextrun"/>
            <w:b/>
            <w:bCs/>
            <w:color w:val="00000A"/>
            <w:sz w:val="28"/>
            <w:szCs w:val="28"/>
          </w:rPr>
          <w:delText xml:space="preserve">Change in Monthly Occurrence of Early and </w:delText>
        </w:r>
        <w:r w:rsidR="00041692" w:rsidDel="004436CF">
          <w:rPr>
            <w:rStyle w:val="normaltextrun"/>
            <w:b/>
            <w:bCs/>
            <w:color w:val="00000A"/>
            <w:sz w:val="28"/>
            <w:szCs w:val="28"/>
          </w:rPr>
          <w:delText>Late Season</w:delText>
        </w:r>
        <w:r w:rsidDel="004436CF">
          <w:rPr>
            <w:rStyle w:val="normaltextrun"/>
            <w:b/>
            <w:bCs/>
            <w:color w:val="00000A"/>
            <w:sz w:val="28"/>
            <w:szCs w:val="28"/>
          </w:rPr>
          <w:delText xml:space="preserve"> WTs</w:delText>
        </w:r>
        <w:r w:rsidDel="004436CF">
          <w:rPr>
            <w:rStyle w:val="eop"/>
            <w:color w:val="00000A"/>
            <w:sz w:val="28"/>
            <w:szCs w:val="28"/>
          </w:rPr>
          <w:delText> </w:delText>
        </w:r>
      </w:del>
      <w:ins w:id="927" w:author="Coe, David W" w:date="2020-12-09T15:27:00Z">
        <w:r w:rsidR="004436CF">
          <w:rPr>
            <w:rStyle w:val="normaltextrun"/>
            <w:b/>
            <w:bCs/>
            <w:color w:val="00000A"/>
            <w:sz w:val="28"/>
            <w:szCs w:val="28"/>
          </w:rPr>
          <w:t>Autumn Early Season Sequence (E1)</w:t>
        </w:r>
      </w:ins>
    </w:p>
    <w:p w14:paraId="3BB5C858" w14:textId="7314BDB3" w:rsidR="00C42B0C" w:rsidDel="004436CF" w:rsidRDefault="004436CF" w:rsidP="006C07ED">
      <w:pPr>
        <w:pStyle w:val="paragraph"/>
        <w:spacing w:line="480" w:lineRule="auto"/>
        <w:jc w:val="both"/>
        <w:textAlignment w:val="baseline"/>
        <w:rPr>
          <w:del w:id="928" w:author="Coe, David W" w:date="2020-12-09T15:27:00Z"/>
          <w:color w:val="00000A"/>
        </w:rPr>
      </w:pPr>
      <w:ins w:id="929" w:author="Coe, David W" w:date="2020-12-09T15:27:00Z">
        <w:r w:rsidRPr="004436CF">
          <w:rPr>
            <w:rFonts w:eastAsiaTheme="minorEastAsia"/>
            <w:b/>
            <w:bCs/>
            <w:color w:val="00000A"/>
            <w:rPrChange w:id="930" w:author="Coe, David W" w:date="2020-12-09T15:27:00Z">
              <w:rPr>
                <w:rFonts w:eastAsiaTheme="minorEastAsia"/>
                <w:color w:val="00000A"/>
              </w:rPr>
            </w:rPrChange>
          </w:rPr>
          <w:t>(</w:t>
        </w:r>
        <w:proofErr w:type="spellStart"/>
        <w:r w:rsidRPr="004436CF">
          <w:rPr>
            <w:rFonts w:eastAsiaTheme="minorEastAsia"/>
            <w:b/>
            <w:bCs/>
            <w:color w:val="00000A"/>
            <w:rPrChange w:id="931" w:author="Coe, David W" w:date="2020-12-09T15:27:00Z">
              <w:rPr>
                <w:rFonts w:eastAsiaTheme="minorEastAsia"/>
                <w:color w:val="00000A"/>
              </w:rPr>
            </w:rPrChange>
          </w:rPr>
          <w:t>a,b,c</w:t>
        </w:r>
        <w:proofErr w:type="spellEnd"/>
        <w:r w:rsidRPr="004436CF">
          <w:rPr>
            <w:rFonts w:eastAsiaTheme="minorEastAsia"/>
            <w:b/>
            <w:bCs/>
            <w:color w:val="00000A"/>
            <w:rPrChange w:id="932" w:author="Coe, David W" w:date="2020-12-09T15:27:00Z">
              <w:rPr>
                <w:rFonts w:eastAsiaTheme="minorEastAsia"/>
                <w:color w:val="00000A"/>
              </w:rPr>
            </w:rPrChange>
          </w:rPr>
          <w:t>)</w:t>
        </w:r>
        <w:r w:rsidRPr="004436CF">
          <w:rPr>
            <w:rFonts w:eastAsiaTheme="minorEastAsia"/>
            <w:color w:val="00000A"/>
          </w:rPr>
          <w:t xml:space="preserve"> MSLP (blue), 850 hPa wind, and </w:t>
        </w:r>
      </w:ins>
      <w:ins w:id="933" w:author="Coe, David W" w:date="2020-12-09T15:29:00Z">
        <w:r>
          <w:rPr>
            <w:color w:val="00000A"/>
          </w:rPr>
          <w:t>daily precipitation anomaly (mm/day, shaded)</w:t>
        </w:r>
      </w:ins>
      <w:ins w:id="934" w:author="Coe, David W" w:date="2020-12-09T15:27:00Z">
        <w:r w:rsidRPr="004436CF">
          <w:rPr>
            <w:rFonts w:eastAsiaTheme="minorEastAsia"/>
            <w:color w:val="00000A"/>
          </w:rPr>
          <w:t xml:space="preserve">; </w:t>
        </w:r>
        <w:r w:rsidRPr="004436CF">
          <w:rPr>
            <w:rFonts w:eastAsiaTheme="minorEastAsia"/>
            <w:b/>
            <w:bCs/>
            <w:color w:val="00000A"/>
            <w:rPrChange w:id="935" w:author="Coe, David W" w:date="2020-12-09T15:27:00Z">
              <w:rPr>
                <w:rFonts w:eastAsiaTheme="minorEastAsia"/>
                <w:color w:val="00000A"/>
              </w:rPr>
            </w:rPrChange>
          </w:rPr>
          <w:t>(</w:t>
        </w:r>
        <w:proofErr w:type="spellStart"/>
        <w:r w:rsidRPr="004436CF">
          <w:rPr>
            <w:rFonts w:eastAsiaTheme="minorEastAsia"/>
            <w:b/>
            <w:bCs/>
            <w:color w:val="00000A"/>
            <w:rPrChange w:id="936" w:author="Coe, David W" w:date="2020-12-09T15:27:00Z">
              <w:rPr>
                <w:rFonts w:eastAsiaTheme="minorEastAsia"/>
                <w:color w:val="00000A"/>
              </w:rPr>
            </w:rPrChange>
          </w:rPr>
          <w:t>d,e,f</w:t>
        </w:r>
        <w:proofErr w:type="spellEnd"/>
        <w:r w:rsidRPr="004436CF">
          <w:rPr>
            <w:rFonts w:eastAsiaTheme="minorEastAsia"/>
            <w:b/>
            <w:bCs/>
            <w:color w:val="00000A"/>
            <w:rPrChange w:id="937" w:author="Coe, David W" w:date="2020-12-09T15:27:00Z">
              <w:rPr>
                <w:rFonts w:eastAsiaTheme="minorEastAsia"/>
                <w:color w:val="00000A"/>
              </w:rPr>
            </w:rPrChange>
          </w:rPr>
          <w:t>)</w:t>
        </w:r>
        <w:r w:rsidRPr="004436CF">
          <w:rPr>
            <w:rFonts w:eastAsiaTheme="minorEastAsia"/>
            <w:color w:val="00000A"/>
          </w:rPr>
          <w:t xml:space="preserve"> 500 hPa height (black) and 2-meter temperature anomaly</w:t>
        </w:r>
      </w:ins>
      <w:ins w:id="938" w:author="Coe, David W" w:date="2020-12-09T15:29:00Z">
        <w:r>
          <w:rPr>
            <w:color w:val="00000A"/>
          </w:rPr>
          <w:t xml:space="preserve"> (°C, shaded)</w:t>
        </w:r>
      </w:ins>
      <w:ins w:id="939" w:author="Coe, David W" w:date="2020-12-09T15:27:00Z">
        <w:r w:rsidRPr="004436CF">
          <w:rPr>
            <w:rFonts w:eastAsiaTheme="minorEastAsia"/>
            <w:color w:val="00000A"/>
          </w:rPr>
          <w:t xml:space="preserve"> for WTs in the average 1-2-6-5 sequence.</w:t>
        </w:r>
        <w:r w:rsidRPr="004436CF" w:rsidDel="004436CF">
          <w:rPr>
            <w:color w:val="00000A"/>
          </w:rPr>
          <w:t xml:space="preserve"> </w:t>
        </w:r>
      </w:ins>
      <w:del w:id="940" w:author="Coe, David W" w:date="2020-12-09T15:27:00Z">
        <w:r w:rsidR="00C42B0C" w:rsidDel="004436CF">
          <w:rPr>
            <w:rStyle w:val="normaltextrun"/>
            <w:color w:val="00000A"/>
          </w:rPr>
          <w:delText>The “</w:delText>
        </w:r>
        <w:r w:rsidR="00041692" w:rsidDel="004436CF">
          <w:rPr>
            <w:rStyle w:val="normaltextrun"/>
            <w:color w:val="00000A"/>
          </w:rPr>
          <w:delText>Early Season</w:delText>
        </w:r>
        <w:r w:rsidR="00C42B0C" w:rsidDel="004436CF">
          <w:rPr>
            <w:rStyle w:val="normaltextrun"/>
            <w:color w:val="00000A"/>
          </w:rPr>
          <w:delText>” (left) and “</w:delText>
        </w:r>
        <w:r w:rsidR="00041692" w:rsidDel="004436CF">
          <w:rPr>
            <w:rStyle w:val="normaltextrun"/>
            <w:color w:val="00000A"/>
          </w:rPr>
          <w:delText>Late Season</w:delText>
        </w:r>
        <w:r w:rsidR="00C42B0C" w:rsidDel="004436CF">
          <w:rPr>
            <w:rStyle w:val="normaltextrun"/>
            <w:color w:val="00000A"/>
          </w:rPr>
          <w:delText>” (right) WTs based on percent difference of WT occurrence rate</w:delText>
        </w:r>
        <w:r w:rsidR="00271E7C" w:rsidDel="004436CF">
          <w:rPr>
            <w:rStyle w:val="normaltextrun"/>
            <w:color w:val="00000A"/>
          </w:rPr>
          <w:delText xml:space="preserve"> between</w:delText>
        </w:r>
        <w:r w:rsidR="00C42B0C" w:rsidDel="004436CF">
          <w:rPr>
            <w:rStyle w:val="normaltextrun"/>
            <w:color w:val="00000A"/>
          </w:rPr>
          <w:delText xml:space="preserve"> the la</w:delText>
        </w:r>
        <w:r w:rsidR="00B00554" w:rsidDel="004436CF">
          <w:rPr>
            <w:rStyle w:val="normaltextrun"/>
            <w:color w:val="00000A"/>
          </w:rPr>
          <w:delText>st</w:delText>
        </w:r>
        <w:r w:rsidR="00C42B0C" w:rsidDel="004436CF">
          <w:rPr>
            <w:rStyle w:val="normaltextrun"/>
            <w:color w:val="00000A"/>
          </w:rPr>
          <w:delText xml:space="preserve"> 20 years and</w:delText>
        </w:r>
        <w:r w:rsidR="00B00554" w:rsidDel="004436CF">
          <w:rPr>
            <w:rStyle w:val="normaltextrun"/>
            <w:color w:val="00000A"/>
          </w:rPr>
          <w:delText xml:space="preserve"> the</w:delText>
        </w:r>
        <w:r w:rsidR="00C42B0C" w:rsidDel="004436CF">
          <w:rPr>
            <w:rStyle w:val="normaltextrun"/>
            <w:color w:val="00000A"/>
          </w:rPr>
          <w:delText xml:space="preserve"> first 20 years of the study. Thin, gray bars show the 95% confidence interval found with the Monte Carlo method. Red bars indicate a significant increase, blue bars indicate a significant decrease and grey bars indicate no </w:delText>
        </w:r>
        <w:r w:rsidR="00271E7C" w:rsidDel="004436CF">
          <w:rPr>
            <w:rStyle w:val="normaltextrun"/>
            <w:color w:val="00000A"/>
          </w:rPr>
          <w:delText>statistical</w:delText>
        </w:r>
        <w:r w:rsidR="00B00554" w:rsidDel="004436CF">
          <w:rPr>
            <w:rStyle w:val="normaltextrun"/>
            <w:color w:val="00000A"/>
          </w:rPr>
          <w:delText>ly</w:delText>
        </w:r>
        <w:r w:rsidR="00271E7C" w:rsidDel="004436CF">
          <w:rPr>
            <w:rStyle w:val="normaltextrun"/>
            <w:color w:val="00000A"/>
          </w:rPr>
          <w:delText xml:space="preserve"> significant change</w:delText>
        </w:r>
        <w:r w:rsidR="00C42B0C" w:rsidDel="004436CF">
          <w:rPr>
            <w:rStyle w:val="normaltextrun"/>
            <w:color w:val="00000A"/>
          </w:rPr>
          <w:delText>.</w:delText>
        </w:r>
        <w:r w:rsidR="00C42B0C" w:rsidDel="004436CF">
          <w:rPr>
            <w:rStyle w:val="eop"/>
            <w:color w:val="00000A"/>
          </w:rPr>
          <w:delText> </w:delText>
        </w:r>
      </w:del>
    </w:p>
    <w:p w14:paraId="375EDD8A" w14:textId="6641F2D4" w:rsidR="00425CF9" w:rsidRDefault="00425CF9" w:rsidP="006C07ED">
      <w:pPr>
        <w:spacing w:after="0" w:line="480" w:lineRule="auto"/>
        <w:contextualSpacing/>
        <w:mirrorIndents/>
      </w:pPr>
    </w:p>
    <w:p w14:paraId="0B0D93F3" w14:textId="63C84310" w:rsidR="00425CF9" w:rsidRDefault="00425CF9" w:rsidP="006C07ED">
      <w:pPr>
        <w:spacing w:after="0" w:line="480" w:lineRule="auto"/>
        <w:contextualSpacing/>
        <w:mirrorIndents/>
        <w:rPr>
          <w:ins w:id="941" w:author="Coe, David W" w:date="2020-12-09T15:28:00Z"/>
        </w:rPr>
      </w:pPr>
    </w:p>
    <w:p w14:paraId="14C19C93" w14:textId="51527A7F" w:rsidR="004436CF" w:rsidRDefault="004436CF" w:rsidP="006C07ED">
      <w:pPr>
        <w:spacing w:after="0" w:line="480" w:lineRule="auto"/>
        <w:contextualSpacing/>
        <w:mirrorIndents/>
        <w:rPr>
          <w:ins w:id="942" w:author="Coe, David W" w:date="2020-12-09T15:28:00Z"/>
        </w:rPr>
      </w:pPr>
    </w:p>
    <w:p w14:paraId="643242CF" w14:textId="2D302A72" w:rsidR="004436CF" w:rsidRDefault="004436CF" w:rsidP="006C07ED">
      <w:pPr>
        <w:spacing w:after="0" w:line="480" w:lineRule="auto"/>
        <w:contextualSpacing/>
        <w:mirrorIndents/>
        <w:rPr>
          <w:ins w:id="943" w:author="Coe, David W" w:date="2020-12-09T15:28:00Z"/>
        </w:rPr>
      </w:pPr>
    </w:p>
    <w:p w14:paraId="2BD92D0F" w14:textId="65BB173D" w:rsidR="004436CF" w:rsidRDefault="004436CF" w:rsidP="006C07ED">
      <w:pPr>
        <w:spacing w:after="0" w:line="480" w:lineRule="auto"/>
        <w:contextualSpacing/>
        <w:mirrorIndents/>
        <w:rPr>
          <w:ins w:id="944" w:author="Coe, David W" w:date="2020-12-09T15:28:00Z"/>
        </w:rPr>
      </w:pPr>
    </w:p>
    <w:p w14:paraId="55776F7A" w14:textId="761EC773" w:rsidR="004436CF" w:rsidRDefault="004436CF" w:rsidP="006C07ED">
      <w:pPr>
        <w:spacing w:after="0" w:line="480" w:lineRule="auto"/>
        <w:contextualSpacing/>
        <w:mirrorIndents/>
        <w:rPr>
          <w:ins w:id="945" w:author="Coe, David W" w:date="2020-12-09T15:28:00Z"/>
        </w:rPr>
      </w:pPr>
    </w:p>
    <w:p w14:paraId="15D68961" w14:textId="6AD76E9B" w:rsidR="004436CF" w:rsidRDefault="004436CF" w:rsidP="006C07ED">
      <w:pPr>
        <w:spacing w:after="0" w:line="480" w:lineRule="auto"/>
        <w:contextualSpacing/>
        <w:mirrorIndents/>
        <w:rPr>
          <w:ins w:id="946" w:author="Coe, David W" w:date="2020-12-09T15:28:00Z"/>
        </w:rPr>
      </w:pPr>
    </w:p>
    <w:p w14:paraId="65BB1E30" w14:textId="29E1D360" w:rsidR="004436CF" w:rsidRDefault="004436CF" w:rsidP="006C07ED">
      <w:pPr>
        <w:spacing w:after="0" w:line="480" w:lineRule="auto"/>
        <w:contextualSpacing/>
        <w:mirrorIndents/>
        <w:rPr>
          <w:ins w:id="947" w:author="Coe, David W" w:date="2020-12-09T15:28:00Z"/>
        </w:rPr>
      </w:pPr>
    </w:p>
    <w:p w14:paraId="5776E177" w14:textId="0518707D" w:rsidR="004436CF" w:rsidRDefault="004436CF" w:rsidP="006C07ED">
      <w:pPr>
        <w:spacing w:after="0" w:line="480" w:lineRule="auto"/>
        <w:contextualSpacing/>
        <w:mirrorIndents/>
        <w:rPr>
          <w:ins w:id="948" w:author="Coe, David W" w:date="2020-12-09T15:28:00Z"/>
        </w:rPr>
      </w:pPr>
    </w:p>
    <w:p w14:paraId="15A010BA" w14:textId="732B9F38" w:rsidR="004436CF" w:rsidRDefault="004436CF" w:rsidP="006C07ED">
      <w:pPr>
        <w:spacing w:after="0" w:line="480" w:lineRule="auto"/>
        <w:contextualSpacing/>
        <w:mirrorIndents/>
        <w:rPr>
          <w:ins w:id="949" w:author="Coe, David W" w:date="2020-12-09T15:28:00Z"/>
        </w:rPr>
      </w:pPr>
    </w:p>
    <w:p w14:paraId="6B88188F" w14:textId="0ECDA04E" w:rsidR="004436CF" w:rsidRDefault="004436CF" w:rsidP="006C07ED">
      <w:pPr>
        <w:spacing w:after="0" w:line="480" w:lineRule="auto"/>
        <w:contextualSpacing/>
        <w:mirrorIndents/>
        <w:rPr>
          <w:ins w:id="950" w:author="Coe, David W" w:date="2020-12-09T15:28:00Z"/>
        </w:rPr>
      </w:pPr>
    </w:p>
    <w:p w14:paraId="018B8A56" w14:textId="35452405" w:rsidR="004436CF" w:rsidRDefault="004436CF" w:rsidP="006C07ED">
      <w:pPr>
        <w:spacing w:after="0" w:line="480" w:lineRule="auto"/>
        <w:contextualSpacing/>
        <w:mirrorIndents/>
        <w:rPr>
          <w:ins w:id="951" w:author="Coe, David W" w:date="2020-12-09T15:28:00Z"/>
        </w:rPr>
      </w:pPr>
    </w:p>
    <w:p w14:paraId="3883A93C" w14:textId="6369AE0E" w:rsidR="004436CF" w:rsidRDefault="004436CF" w:rsidP="006C07ED">
      <w:pPr>
        <w:spacing w:after="0" w:line="480" w:lineRule="auto"/>
        <w:contextualSpacing/>
        <w:mirrorIndents/>
        <w:rPr>
          <w:ins w:id="952" w:author="Coe, David W" w:date="2020-12-09T15:28:00Z"/>
        </w:rPr>
      </w:pPr>
    </w:p>
    <w:p w14:paraId="6847348A" w14:textId="15D5EC05" w:rsidR="004436CF" w:rsidRDefault="004436CF" w:rsidP="006C07ED">
      <w:pPr>
        <w:spacing w:after="0" w:line="480" w:lineRule="auto"/>
        <w:contextualSpacing/>
        <w:mirrorIndents/>
        <w:rPr>
          <w:ins w:id="953" w:author="Coe, David W" w:date="2020-12-09T15:28:00Z"/>
        </w:rPr>
      </w:pPr>
    </w:p>
    <w:p w14:paraId="4ACC36A3" w14:textId="541925B5" w:rsidR="004436CF" w:rsidRDefault="004436CF" w:rsidP="006C07ED">
      <w:pPr>
        <w:spacing w:after="0" w:line="480" w:lineRule="auto"/>
        <w:contextualSpacing/>
        <w:mirrorIndents/>
        <w:rPr>
          <w:ins w:id="954" w:author="Coe, David W" w:date="2020-12-09T15:28:00Z"/>
        </w:rPr>
      </w:pPr>
    </w:p>
    <w:p w14:paraId="0822AF41" w14:textId="36B00F48" w:rsidR="004436CF" w:rsidRDefault="004436CF" w:rsidP="006C07ED">
      <w:pPr>
        <w:spacing w:after="0" w:line="480" w:lineRule="auto"/>
        <w:contextualSpacing/>
        <w:mirrorIndents/>
        <w:rPr>
          <w:ins w:id="955" w:author="Coe, David W" w:date="2020-12-09T15:28:00Z"/>
        </w:rPr>
      </w:pPr>
      <w:ins w:id="956" w:author="Coe, David W" w:date="2020-12-09T15:28:00Z">
        <w:r w:rsidRPr="004436CF">
          <w:rPr>
            <w:noProof/>
          </w:rPr>
          <w:drawing>
            <wp:inline distT="0" distB="0" distL="0" distR="0" wp14:anchorId="5493F162" wp14:editId="0DC45EB2">
              <wp:extent cx="5943600" cy="3215005"/>
              <wp:effectExtent l="0" t="0" r="0" b="4445"/>
              <wp:docPr id="60" name="Picture 3">
                <a:extLst xmlns:a="http://schemas.openxmlformats.org/drawingml/2006/main">
                  <a:ext uri="{FF2B5EF4-FFF2-40B4-BE49-F238E27FC236}">
                    <a16:creationId xmlns:a16="http://schemas.microsoft.com/office/drawing/2014/main" id="{88629389-988A-416C-B5F9-FDEF49428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629389-988A-416C-B5F9-FDEF494282D3}"/>
                          </a:ext>
                        </a:extLst>
                      </pic:cNvPr>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0" y="0"/>
                        <a:ext cx="5943600" cy="3215005"/>
                      </a:xfrm>
                      <a:prstGeom prst="rect">
                        <a:avLst/>
                      </a:prstGeom>
                    </pic:spPr>
                  </pic:pic>
                </a:graphicData>
              </a:graphic>
            </wp:inline>
          </w:drawing>
        </w:r>
      </w:ins>
    </w:p>
    <w:p w14:paraId="6A74074F" w14:textId="70336A85" w:rsidR="004436CF" w:rsidRDefault="004436CF" w:rsidP="004436CF">
      <w:pPr>
        <w:pStyle w:val="paragraph"/>
        <w:spacing w:line="480" w:lineRule="auto"/>
        <w:jc w:val="both"/>
        <w:textAlignment w:val="baseline"/>
        <w:rPr>
          <w:ins w:id="957" w:author="Coe, David W" w:date="2020-12-09T15:28:00Z"/>
          <w:color w:val="00000A"/>
        </w:rPr>
      </w:pPr>
      <w:ins w:id="958" w:author="Coe, David W" w:date="2020-12-09T15:28:00Z">
        <w:r>
          <w:rPr>
            <w:rStyle w:val="normaltextrun"/>
            <w:b/>
            <w:bCs/>
            <w:color w:val="00000A"/>
            <w:sz w:val="28"/>
            <w:szCs w:val="28"/>
          </w:rPr>
          <w:lastRenderedPageBreak/>
          <w:t>Figure 11. Autumn Early Season Sequence (E2)</w:t>
        </w:r>
      </w:ins>
    </w:p>
    <w:p w14:paraId="1DF5E6DF" w14:textId="526FB674" w:rsidR="004436CF" w:rsidRPr="004436CF" w:rsidRDefault="004436CF" w:rsidP="006C07ED">
      <w:pPr>
        <w:spacing w:after="0" w:line="480" w:lineRule="auto"/>
        <w:contextualSpacing/>
        <w:mirrorIndents/>
        <w:rPr>
          <w:rFonts w:ascii="Times New Roman" w:hAnsi="Times New Roman" w:cs="Times New Roman"/>
          <w:sz w:val="24"/>
          <w:szCs w:val="24"/>
          <w:rPrChange w:id="959" w:author="Coe, David W" w:date="2020-12-09T15:28:00Z">
            <w:rPr/>
          </w:rPrChange>
        </w:rPr>
      </w:pPr>
      <w:ins w:id="960" w:author="Coe, David W" w:date="2020-12-09T15:28:00Z">
        <w:r w:rsidRPr="004436CF">
          <w:rPr>
            <w:rFonts w:ascii="Times New Roman" w:hAnsi="Times New Roman" w:cs="Times New Roman"/>
            <w:b/>
            <w:bCs/>
            <w:sz w:val="24"/>
            <w:szCs w:val="24"/>
            <w:rPrChange w:id="961" w:author="Coe, David W" w:date="2020-12-09T15:28:00Z">
              <w:rPr/>
            </w:rPrChange>
          </w:rPr>
          <w:t>(</w:t>
        </w:r>
        <w:proofErr w:type="spellStart"/>
        <w:proofErr w:type="gramStart"/>
        <w:r w:rsidRPr="004436CF">
          <w:rPr>
            <w:rFonts w:ascii="Times New Roman" w:hAnsi="Times New Roman" w:cs="Times New Roman"/>
            <w:b/>
            <w:bCs/>
            <w:sz w:val="24"/>
            <w:szCs w:val="24"/>
            <w:rPrChange w:id="962" w:author="Coe, David W" w:date="2020-12-09T15:28:00Z">
              <w:rPr/>
            </w:rPrChange>
          </w:rPr>
          <w:t>a,b</w:t>
        </w:r>
        <w:proofErr w:type="gramEnd"/>
        <w:r w:rsidRPr="004436CF">
          <w:rPr>
            <w:rFonts w:ascii="Times New Roman" w:hAnsi="Times New Roman" w:cs="Times New Roman"/>
            <w:b/>
            <w:bCs/>
            <w:sz w:val="24"/>
            <w:szCs w:val="24"/>
            <w:rPrChange w:id="963" w:author="Coe, David W" w:date="2020-12-09T15:28:00Z">
              <w:rPr/>
            </w:rPrChange>
          </w:rPr>
          <w:t>,c</w:t>
        </w:r>
        <w:proofErr w:type="spellEnd"/>
        <w:r w:rsidRPr="004436CF">
          <w:rPr>
            <w:rFonts w:ascii="Times New Roman" w:hAnsi="Times New Roman" w:cs="Times New Roman"/>
            <w:b/>
            <w:bCs/>
            <w:sz w:val="24"/>
            <w:szCs w:val="24"/>
            <w:rPrChange w:id="964" w:author="Coe, David W" w:date="2020-12-09T15:28:00Z">
              <w:rPr/>
            </w:rPrChange>
          </w:rPr>
          <w:t>)</w:t>
        </w:r>
        <w:r w:rsidRPr="004436CF">
          <w:rPr>
            <w:rFonts w:ascii="Times New Roman" w:hAnsi="Times New Roman" w:cs="Times New Roman"/>
            <w:sz w:val="24"/>
            <w:szCs w:val="24"/>
            <w:rPrChange w:id="965" w:author="Coe, David W" w:date="2020-12-09T15:28:00Z">
              <w:rPr/>
            </w:rPrChange>
          </w:rPr>
          <w:t xml:space="preserve"> MSLP (blue) , 850 hPa wind, and </w:t>
        </w:r>
      </w:ins>
      <w:ins w:id="966" w:author="Coe, David W" w:date="2020-12-09T15:29:00Z">
        <w:r>
          <w:rPr>
            <w:rFonts w:ascii="Times New Roman" w:hAnsi="Times New Roman" w:cs="Times New Roman"/>
            <w:sz w:val="24"/>
            <w:szCs w:val="24"/>
          </w:rPr>
          <w:t xml:space="preserve">daily </w:t>
        </w:r>
      </w:ins>
      <w:ins w:id="967" w:author="Coe, David W" w:date="2020-12-09T15:28:00Z">
        <w:r>
          <w:rPr>
            <w:rFonts w:ascii="Times New Roman" w:hAnsi="Times New Roman" w:cs="Times New Roman"/>
            <w:sz w:val="24"/>
            <w:szCs w:val="24"/>
          </w:rPr>
          <w:t>precipitation anomal</w:t>
        </w:r>
      </w:ins>
      <w:ins w:id="968" w:author="Coe, David W" w:date="2020-12-09T15:29:00Z">
        <w:r>
          <w:rPr>
            <w:rFonts w:ascii="Times New Roman" w:hAnsi="Times New Roman" w:cs="Times New Roman"/>
            <w:sz w:val="24"/>
            <w:szCs w:val="24"/>
          </w:rPr>
          <w:t>y (mm/day, shaded)</w:t>
        </w:r>
      </w:ins>
      <w:ins w:id="969" w:author="Coe, David W" w:date="2020-12-09T15:28:00Z">
        <w:r w:rsidRPr="004436CF">
          <w:rPr>
            <w:rFonts w:ascii="Times New Roman" w:hAnsi="Times New Roman" w:cs="Times New Roman"/>
            <w:sz w:val="24"/>
            <w:szCs w:val="24"/>
            <w:rPrChange w:id="970" w:author="Coe, David W" w:date="2020-12-09T15:28:00Z">
              <w:rPr/>
            </w:rPrChange>
          </w:rPr>
          <w:t xml:space="preserve">; </w:t>
        </w:r>
        <w:r w:rsidRPr="004436CF">
          <w:rPr>
            <w:rFonts w:ascii="Times New Roman" w:hAnsi="Times New Roman" w:cs="Times New Roman"/>
            <w:b/>
            <w:bCs/>
            <w:sz w:val="24"/>
            <w:szCs w:val="24"/>
            <w:rPrChange w:id="971" w:author="Coe, David W" w:date="2020-12-09T15:28:00Z">
              <w:rPr/>
            </w:rPrChange>
          </w:rPr>
          <w:t>(</w:t>
        </w:r>
        <w:proofErr w:type="spellStart"/>
        <w:r w:rsidRPr="004436CF">
          <w:rPr>
            <w:rFonts w:ascii="Times New Roman" w:hAnsi="Times New Roman" w:cs="Times New Roman"/>
            <w:b/>
            <w:bCs/>
            <w:sz w:val="24"/>
            <w:szCs w:val="24"/>
            <w:rPrChange w:id="972" w:author="Coe, David W" w:date="2020-12-09T15:28:00Z">
              <w:rPr/>
            </w:rPrChange>
          </w:rPr>
          <w:t>d,e,f</w:t>
        </w:r>
        <w:proofErr w:type="spellEnd"/>
        <w:r w:rsidRPr="004436CF">
          <w:rPr>
            <w:rFonts w:ascii="Times New Roman" w:hAnsi="Times New Roman" w:cs="Times New Roman"/>
            <w:b/>
            <w:bCs/>
            <w:sz w:val="24"/>
            <w:szCs w:val="24"/>
            <w:rPrChange w:id="973" w:author="Coe, David W" w:date="2020-12-09T15:28:00Z">
              <w:rPr/>
            </w:rPrChange>
          </w:rPr>
          <w:t xml:space="preserve">) </w:t>
        </w:r>
        <w:r w:rsidRPr="004436CF">
          <w:rPr>
            <w:rFonts w:ascii="Times New Roman" w:hAnsi="Times New Roman" w:cs="Times New Roman"/>
            <w:sz w:val="24"/>
            <w:szCs w:val="24"/>
            <w:rPrChange w:id="974" w:author="Coe, David W" w:date="2020-12-09T15:28:00Z">
              <w:rPr/>
            </w:rPrChange>
          </w:rPr>
          <w:t>500 hPa height (black) and 2-meter temperature anomaly</w:t>
        </w:r>
      </w:ins>
      <w:ins w:id="975" w:author="Coe, David W" w:date="2020-12-09T15:29:00Z">
        <w:r>
          <w:rPr>
            <w:rFonts w:ascii="Times New Roman" w:hAnsi="Times New Roman" w:cs="Times New Roman"/>
            <w:sz w:val="24"/>
            <w:szCs w:val="24"/>
          </w:rPr>
          <w:t xml:space="preserve"> (°C, shaded)</w:t>
        </w:r>
      </w:ins>
      <w:ins w:id="976" w:author="Coe, David W" w:date="2020-12-09T15:28:00Z">
        <w:r w:rsidRPr="004436CF">
          <w:rPr>
            <w:rFonts w:ascii="Times New Roman" w:hAnsi="Times New Roman" w:cs="Times New Roman"/>
            <w:sz w:val="24"/>
            <w:szCs w:val="24"/>
            <w:rPrChange w:id="977" w:author="Coe, David W" w:date="2020-12-09T15:28:00Z">
              <w:rPr/>
            </w:rPrChange>
          </w:rPr>
          <w:t xml:space="preserve"> for WTs in the average 1-6-1 sequence.</w:t>
        </w:r>
      </w:ins>
    </w:p>
    <w:p w14:paraId="531C4454" w14:textId="330DB2B4" w:rsidR="00320784" w:rsidRDefault="00320784" w:rsidP="006C07ED">
      <w:pPr>
        <w:spacing w:after="0" w:line="480" w:lineRule="auto"/>
        <w:contextualSpacing/>
        <w:mirrorIndents/>
        <w:rPr>
          <w:ins w:id="978" w:author="Coe, David W" w:date="2020-12-09T15:29:00Z"/>
        </w:rPr>
      </w:pPr>
    </w:p>
    <w:p w14:paraId="2F8D7AFC" w14:textId="2EDA648E" w:rsidR="004436CF" w:rsidRDefault="004436CF" w:rsidP="006C07ED">
      <w:pPr>
        <w:spacing w:after="0" w:line="480" w:lineRule="auto"/>
        <w:contextualSpacing/>
        <w:mirrorIndents/>
        <w:rPr>
          <w:ins w:id="979" w:author="Coe, David W" w:date="2020-12-09T15:29:00Z"/>
        </w:rPr>
      </w:pPr>
    </w:p>
    <w:p w14:paraId="0B5060C0" w14:textId="5BEA94BC" w:rsidR="004436CF" w:rsidRDefault="004436CF" w:rsidP="006C07ED">
      <w:pPr>
        <w:spacing w:after="0" w:line="480" w:lineRule="auto"/>
        <w:contextualSpacing/>
        <w:mirrorIndents/>
        <w:rPr>
          <w:ins w:id="980" w:author="Coe, David W" w:date="2020-12-09T15:29:00Z"/>
        </w:rPr>
      </w:pPr>
    </w:p>
    <w:p w14:paraId="5158E542" w14:textId="0865678B" w:rsidR="004436CF" w:rsidRDefault="004436CF" w:rsidP="006C07ED">
      <w:pPr>
        <w:spacing w:after="0" w:line="480" w:lineRule="auto"/>
        <w:contextualSpacing/>
        <w:mirrorIndents/>
        <w:rPr>
          <w:ins w:id="981" w:author="Coe, David W" w:date="2020-12-09T15:29:00Z"/>
        </w:rPr>
      </w:pPr>
    </w:p>
    <w:p w14:paraId="3541ED94" w14:textId="7E350796" w:rsidR="004436CF" w:rsidRDefault="004436CF" w:rsidP="006C07ED">
      <w:pPr>
        <w:spacing w:after="0" w:line="480" w:lineRule="auto"/>
        <w:contextualSpacing/>
        <w:mirrorIndents/>
        <w:rPr>
          <w:ins w:id="982" w:author="Coe, David W" w:date="2020-12-09T15:29:00Z"/>
        </w:rPr>
      </w:pPr>
    </w:p>
    <w:p w14:paraId="5371101C" w14:textId="74EC1E02" w:rsidR="004436CF" w:rsidRDefault="004436CF" w:rsidP="006C07ED">
      <w:pPr>
        <w:spacing w:after="0" w:line="480" w:lineRule="auto"/>
        <w:contextualSpacing/>
        <w:mirrorIndents/>
        <w:rPr>
          <w:ins w:id="983" w:author="Coe, David W" w:date="2020-12-09T15:29:00Z"/>
        </w:rPr>
      </w:pPr>
    </w:p>
    <w:p w14:paraId="21483089" w14:textId="1DECE772" w:rsidR="004436CF" w:rsidRDefault="004436CF" w:rsidP="006C07ED">
      <w:pPr>
        <w:spacing w:after="0" w:line="480" w:lineRule="auto"/>
        <w:contextualSpacing/>
        <w:mirrorIndents/>
        <w:rPr>
          <w:ins w:id="984" w:author="Coe, David W" w:date="2020-12-09T15:29:00Z"/>
        </w:rPr>
      </w:pPr>
    </w:p>
    <w:p w14:paraId="2477CC9E" w14:textId="05132E36" w:rsidR="004436CF" w:rsidRDefault="004436CF" w:rsidP="006C07ED">
      <w:pPr>
        <w:spacing w:after="0" w:line="480" w:lineRule="auto"/>
        <w:contextualSpacing/>
        <w:mirrorIndents/>
        <w:rPr>
          <w:ins w:id="985" w:author="Coe, David W" w:date="2020-12-09T15:29:00Z"/>
        </w:rPr>
      </w:pPr>
    </w:p>
    <w:p w14:paraId="19C8EE3B" w14:textId="361D1234" w:rsidR="004436CF" w:rsidRDefault="004436CF" w:rsidP="006C07ED">
      <w:pPr>
        <w:spacing w:after="0" w:line="480" w:lineRule="auto"/>
        <w:contextualSpacing/>
        <w:mirrorIndents/>
        <w:rPr>
          <w:ins w:id="986" w:author="Coe, David W" w:date="2020-12-09T15:29:00Z"/>
        </w:rPr>
      </w:pPr>
    </w:p>
    <w:p w14:paraId="145024FE" w14:textId="230DE678" w:rsidR="004436CF" w:rsidRDefault="004436CF" w:rsidP="006C07ED">
      <w:pPr>
        <w:spacing w:after="0" w:line="480" w:lineRule="auto"/>
        <w:contextualSpacing/>
        <w:mirrorIndents/>
        <w:rPr>
          <w:ins w:id="987" w:author="Coe, David W" w:date="2020-12-09T15:29:00Z"/>
        </w:rPr>
      </w:pPr>
      <w:ins w:id="988" w:author="Coe, David W" w:date="2020-12-09T15:30:00Z">
        <w:r w:rsidRPr="004436CF">
          <w:rPr>
            <w:noProof/>
          </w:rPr>
          <w:drawing>
            <wp:inline distT="0" distB="0" distL="0" distR="0" wp14:anchorId="674F4E9A" wp14:editId="37832305">
              <wp:extent cx="5943600" cy="3215005"/>
              <wp:effectExtent l="0" t="0" r="0" b="4445"/>
              <wp:docPr id="61" name="Picture 3">
                <a:extLst xmlns:a="http://schemas.openxmlformats.org/drawingml/2006/main">
                  <a:ext uri="{FF2B5EF4-FFF2-40B4-BE49-F238E27FC236}">
                    <a16:creationId xmlns:a16="http://schemas.microsoft.com/office/drawing/2014/main" id="{88629389-988A-416C-B5F9-FDEF49428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629389-988A-416C-B5F9-FDEF494282D3}"/>
                          </a:ext>
                        </a:extLst>
                      </pic:cNvPr>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0" y="0"/>
                        <a:ext cx="5943600" cy="3215005"/>
                      </a:xfrm>
                      <a:prstGeom prst="rect">
                        <a:avLst/>
                      </a:prstGeom>
                    </pic:spPr>
                  </pic:pic>
                </a:graphicData>
              </a:graphic>
            </wp:inline>
          </w:drawing>
        </w:r>
      </w:ins>
    </w:p>
    <w:p w14:paraId="1A4AFCC4" w14:textId="32F5568D" w:rsidR="004436CF" w:rsidRDefault="004436CF" w:rsidP="006C07ED">
      <w:pPr>
        <w:spacing w:after="0" w:line="480" w:lineRule="auto"/>
        <w:contextualSpacing/>
        <w:mirrorIndents/>
        <w:rPr>
          <w:ins w:id="989" w:author="Coe, David W" w:date="2020-12-09T15:29:00Z"/>
        </w:rPr>
      </w:pPr>
    </w:p>
    <w:p w14:paraId="31ECD594" w14:textId="1B3DDE56" w:rsidR="004436CF" w:rsidRDefault="004436CF" w:rsidP="004436CF">
      <w:pPr>
        <w:pStyle w:val="paragraph"/>
        <w:spacing w:line="480" w:lineRule="auto"/>
        <w:jc w:val="both"/>
        <w:textAlignment w:val="baseline"/>
        <w:rPr>
          <w:ins w:id="990" w:author="Coe, David W" w:date="2020-12-09T15:30:00Z"/>
          <w:color w:val="00000A"/>
        </w:rPr>
      </w:pPr>
      <w:ins w:id="991" w:author="Coe, David W" w:date="2020-12-09T15:30:00Z">
        <w:r>
          <w:rPr>
            <w:rStyle w:val="normaltextrun"/>
            <w:b/>
            <w:bCs/>
            <w:color w:val="00000A"/>
            <w:sz w:val="28"/>
            <w:szCs w:val="28"/>
          </w:rPr>
          <w:t>Figure 12. Autumn Early Season Sequence (E3)</w:t>
        </w:r>
      </w:ins>
    </w:p>
    <w:p w14:paraId="65CA5AF7" w14:textId="16B12033" w:rsidR="004436CF" w:rsidRPr="00F0083A" w:rsidRDefault="004436CF" w:rsidP="004436CF">
      <w:pPr>
        <w:spacing w:after="0" w:line="480" w:lineRule="auto"/>
        <w:contextualSpacing/>
        <w:mirrorIndents/>
        <w:rPr>
          <w:ins w:id="992" w:author="Coe, David W" w:date="2020-12-09T15:30:00Z"/>
          <w:rFonts w:ascii="Times New Roman" w:hAnsi="Times New Roman" w:cs="Times New Roman"/>
          <w:sz w:val="24"/>
          <w:szCs w:val="24"/>
        </w:rPr>
      </w:pPr>
      <w:ins w:id="993" w:author="Coe, David W" w:date="2020-12-09T15:30:00Z">
        <w:r w:rsidRPr="00F0083A">
          <w:rPr>
            <w:rFonts w:ascii="Times New Roman" w:hAnsi="Times New Roman" w:cs="Times New Roman"/>
            <w:b/>
            <w:bCs/>
            <w:sz w:val="24"/>
            <w:szCs w:val="24"/>
          </w:rPr>
          <w:t>(</w:t>
        </w:r>
        <w:proofErr w:type="spellStart"/>
        <w:proofErr w:type="gramStart"/>
        <w:r w:rsidRPr="00F0083A">
          <w:rPr>
            <w:rFonts w:ascii="Times New Roman" w:hAnsi="Times New Roman" w:cs="Times New Roman"/>
            <w:b/>
            <w:bCs/>
            <w:sz w:val="24"/>
            <w:szCs w:val="24"/>
          </w:rPr>
          <w:t>a,b</w:t>
        </w:r>
        <w:proofErr w:type="gramEnd"/>
        <w:r w:rsidRPr="00F0083A">
          <w:rPr>
            <w:rFonts w:ascii="Times New Roman" w:hAnsi="Times New Roman" w:cs="Times New Roman"/>
            <w:b/>
            <w:bCs/>
            <w:sz w:val="24"/>
            <w:szCs w:val="24"/>
          </w:rPr>
          <w:t>,c</w:t>
        </w:r>
        <w:proofErr w:type="spellEnd"/>
        <w:r w:rsidRPr="00F0083A">
          <w:rPr>
            <w:rFonts w:ascii="Times New Roman" w:hAnsi="Times New Roman" w:cs="Times New Roman"/>
            <w:b/>
            <w:bCs/>
            <w:sz w:val="24"/>
            <w:szCs w:val="24"/>
          </w:rPr>
          <w:t>)</w:t>
        </w:r>
        <w:r w:rsidRPr="00F0083A">
          <w:rPr>
            <w:rFonts w:ascii="Times New Roman" w:hAnsi="Times New Roman" w:cs="Times New Roman"/>
            <w:sz w:val="24"/>
            <w:szCs w:val="24"/>
          </w:rPr>
          <w:t xml:space="preserve"> MSLP (blue) , 850 hPa wind, and </w:t>
        </w:r>
        <w:r>
          <w:rPr>
            <w:rFonts w:ascii="Times New Roman" w:hAnsi="Times New Roman" w:cs="Times New Roman"/>
            <w:sz w:val="24"/>
            <w:szCs w:val="24"/>
          </w:rPr>
          <w:t>daily precipitation anomaly (mm/day, shaded)</w:t>
        </w:r>
        <w:r w:rsidRPr="00F0083A">
          <w:rPr>
            <w:rFonts w:ascii="Times New Roman" w:hAnsi="Times New Roman" w:cs="Times New Roman"/>
            <w:sz w:val="24"/>
            <w:szCs w:val="24"/>
          </w:rPr>
          <w:t xml:space="preserve">; </w:t>
        </w:r>
        <w:r w:rsidRPr="00F0083A">
          <w:rPr>
            <w:rFonts w:ascii="Times New Roman" w:hAnsi="Times New Roman" w:cs="Times New Roman"/>
            <w:b/>
            <w:bCs/>
            <w:sz w:val="24"/>
            <w:szCs w:val="24"/>
          </w:rPr>
          <w:t>(</w:t>
        </w:r>
        <w:proofErr w:type="spellStart"/>
        <w:r w:rsidRPr="00F0083A">
          <w:rPr>
            <w:rFonts w:ascii="Times New Roman" w:hAnsi="Times New Roman" w:cs="Times New Roman"/>
            <w:b/>
            <w:bCs/>
            <w:sz w:val="24"/>
            <w:szCs w:val="24"/>
          </w:rPr>
          <w:t>d,e,f</w:t>
        </w:r>
        <w:proofErr w:type="spellEnd"/>
        <w:r w:rsidRPr="00F0083A">
          <w:rPr>
            <w:rFonts w:ascii="Times New Roman" w:hAnsi="Times New Roman" w:cs="Times New Roman"/>
            <w:b/>
            <w:bCs/>
            <w:sz w:val="24"/>
            <w:szCs w:val="24"/>
          </w:rPr>
          <w:t xml:space="preserve">) </w:t>
        </w:r>
        <w:r w:rsidRPr="00F0083A">
          <w:rPr>
            <w:rFonts w:ascii="Times New Roman" w:hAnsi="Times New Roman" w:cs="Times New Roman"/>
            <w:sz w:val="24"/>
            <w:szCs w:val="24"/>
          </w:rPr>
          <w:t>500 hPa height (black) and 2-meter temperature anomaly</w:t>
        </w:r>
        <w:r>
          <w:rPr>
            <w:rFonts w:ascii="Times New Roman" w:hAnsi="Times New Roman" w:cs="Times New Roman"/>
            <w:sz w:val="24"/>
            <w:szCs w:val="24"/>
          </w:rPr>
          <w:t xml:space="preserve"> (°C, shaded)</w:t>
        </w:r>
        <w:r w:rsidRPr="00F0083A">
          <w:rPr>
            <w:rFonts w:ascii="Times New Roman" w:hAnsi="Times New Roman" w:cs="Times New Roman"/>
            <w:sz w:val="24"/>
            <w:szCs w:val="24"/>
          </w:rPr>
          <w:t xml:space="preserve"> for WTs in the average 1-</w:t>
        </w:r>
        <w:r>
          <w:rPr>
            <w:rFonts w:ascii="Times New Roman" w:hAnsi="Times New Roman" w:cs="Times New Roman"/>
            <w:sz w:val="24"/>
            <w:szCs w:val="24"/>
          </w:rPr>
          <w:t>2-6</w:t>
        </w:r>
        <w:r w:rsidRPr="00F0083A">
          <w:rPr>
            <w:rFonts w:ascii="Times New Roman" w:hAnsi="Times New Roman" w:cs="Times New Roman"/>
            <w:sz w:val="24"/>
            <w:szCs w:val="24"/>
          </w:rPr>
          <w:t xml:space="preserve"> sequence.</w:t>
        </w:r>
      </w:ins>
    </w:p>
    <w:p w14:paraId="09062403" w14:textId="2AA7181C" w:rsidR="004436CF" w:rsidRDefault="004436CF" w:rsidP="006C07ED">
      <w:pPr>
        <w:spacing w:after="0" w:line="480" w:lineRule="auto"/>
        <w:contextualSpacing/>
        <w:mirrorIndents/>
        <w:rPr>
          <w:ins w:id="994" w:author="Coe, David W" w:date="2020-12-09T15:29:00Z"/>
        </w:rPr>
      </w:pPr>
    </w:p>
    <w:p w14:paraId="6754AF67" w14:textId="7DF7C082" w:rsidR="004436CF" w:rsidRDefault="004436CF" w:rsidP="006C07ED">
      <w:pPr>
        <w:spacing w:after="0" w:line="480" w:lineRule="auto"/>
        <w:contextualSpacing/>
        <w:mirrorIndents/>
        <w:rPr>
          <w:ins w:id="995" w:author="Coe, David W" w:date="2020-12-09T15:29:00Z"/>
        </w:rPr>
      </w:pPr>
    </w:p>
    <w:p w14:paraId="24A13211" w14:textId="581833C2" w:rsidR="004436CF" w:rsidRDefault="004436CF" w:rsidP="006C07ED">
      <w:pPr>
        <w:spacing w:after="0" w:line="480" w:lineRule="auto"/>
        <w:contextualSpacing/>
        <w:mirrorIndents/>
        <w:rPr>
          <w:ins w:id="996" w:author="Coe, David W" w:date="2020-12-09T15:30:00Z"/>
        </w:rPr>
      </w:pPr>
    </w:p>
    <w:p w14:paraId="338676B0" w14:textId="063AD0E6" w:rsidR="004436CF" w:rsidRDefault="004436CF" w:rsidP="006C07ED">
      <w:pPr>
        <w:spacing w:after="0" w:line="480" w:lineRule="auto"/>
        <w:contextualSpacing/>
        <w:mirrorIndents/>
        <w:rPr>
          <w:ins w:id="997" w:author="Coe, David W" w:date="2020-12-09T15:30:00Z"/>
        </w:rPr>
      </w:pPr>
    </w:p>
    <w:p w14:paraId="196CBC3B" w14:textId="02C9E1C2" w:rsidR="004436CF" w:rsidRDefault="004436CF" w:rsidP="006C07ED">
      <w:pPr>
        <w:spacing w:after="0" w:line="480" w:lineRule="auto"/>
        <w:contextualSpacing/>
        <w:mirrorIndents/>
        <w:rPr>
          <w:ins w:id="998" w:author="Coe, David W" w:date="2020-12-09T15:30:00Z"/>
        </w:rPr>
      </w:pPr>
    </w:p>
    <w:p w14:paraId="15E67A6A" w14:textId="48E81C8C" w:rsidR="004436CF" w:rsidRDefault="004436CF" w:rsidP="006C07ED">
      <w:pPr>
        <w:spacing w:after="0" w:line="480" w:lineRule="auto"/>
        <w:contextualSpacing/>
        <w:mirrorIndents/>
        <w:rPr>
          <w:ins w:id="999" w:author="Coe, David W" w:date="2020-12-09T15:30:00Z"/>
        </w:rPr>
      </w:pPr>
    </w:p>
    <w:p w14:paraId="0B9C1169" w14:textId="3332E2D0" w:rsidR="004436CF" w:rsidRDefault="004436CF" w:rsidP="006C07ED">
      <w:pPr>
        <w:spacing w:after="0" w:line="480" w:lineRule="auto"/>
        <w:contextualSpacing/>
        <w:mirrorIndents/>
        <w:rPr>
          <w:ins w:id="1000" w:author="Coe, David W" w:date="2020-12-09T15:30:00Z"/>
        </w:rPr>
      </w:pPr>
    </w:p>
    <w:p w14:paraId="42341B21" w14:textId="77B4485C" w:rsidR="004436CF" w:rsidRDefault="004436CF" w:rsidP="006C07ED">
      <w:pPr>
        <w:spacing w:after="0" w:line="480" w:lineRule="auto"/>
        <w:contextualSpacing/>
        <w:mirrorIndents/>
        <w:rPr>
          <w:ins w:id="1001" w:author="Coe, David W" w:date="2020-12-09T15:30:00Z"/>
        </w:rPr>
      </w:pPr>
    </w:p>
    <w:p w14:paraId="5A48D7EC" w14:textId="196FAC53" w:rsidR="004436CF" w:rsidRDefault="004436CF" w:rsidP="006C07ED">
      <w:pPr>
        <w:spacing w:after="0" w:line="480" w:lineRule="auto"/>
        <w:contextualSpacing/>
        <w:mirrorIndents/>
        <w:rPr>
          <w:ins w:id="1002" w:author="Coe, David W" w:date="2020-12-09T15:30:00Z"/>
        </w:rPr>
      </w:pPr>
    </w:p>
    <w:p w14:paraId="6C329B0E" w14:textId="7752C965" w:rsidR="004436CF" w:rsidRDefault="004436CF" w:rsidP="006C07ED">
      <w:pPr>
        <w:spacing w:after="0" w:line="480" w:lineRule="auto"/>
        <w:contextualSpacing/>
        <w:mirrorIndents/>
        <w:rPr>
          <w:ins w:id="1003" w:author="Coe, David W" w:date="2020-12-09T15:30:00Z"/>
        </w:rPr>
      </w:pPr>
      <w:ins w:id="1004" w:author="Coe, David W" w:date="2020-12-09T15:30:00Z">
        <w:r w:rsidRPr="004436CF">
          <w:rPr>
            <w:noProof/>
          </w:rPr>
          <w:lastRenderedPageBreak/>
          <w:drawing>
            <wp:inline distT="0" distB="0" distL="0" distR="0" wp14:anchorId="3E05312F" wp14:editId="7570BD8E">
              <wp:extent cx="5943600" cy="3215005"/>
              <wp:effectExtent l="0" t="0" r="0" b="4445"/>
              <wp:docPr id="62" name="Picture 3">
                <a:extLst xmlns:a="http://schemas.openxmlformats.org/drawingml/2006/main">
                  <a:ext uri="{FF2B5EF4-FFF2-40B4-BE49-F238E27FC236}">
                    <a16:creationId xmlns:a16="http://schemas.microsoft.com/office/drawing/2014/main" id="{88629389-988A-416C-B5F9-FDEF49428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629389-988A-416C-B5F9-FDEF494282D3}"/>
                          </a:ext>
                        </a:extLst>
                      </pic:cNvPr>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0" y="0"/>
                        <a:ext cx="5943600" cy="3215005"/>
                      </a:xfrm>
                      <a:prstGeom prst="rect">
                        <a:avLst/>
                      </a:prstGeom>
                    </pic:spPr>
                  </pic:pic>
                </a:graphicData>
              </a:graphic>
            </wp:inline>
          </w:drawing>
        </w:r>
      </w:ins>
    </w:p>
    <w:p w14:paraId="47F76441" w14:textId="4650EA62" w:rsidR="004436CF" w:rsidRDefault="004436CF" w:rsidP="004436CF">
      <w:pPr>
        <w:pStyle w:val="paragraph"/>
        <w:spacing w:line="480" w:lineRule="auto"/>
        <w:jc w:val="both"/>
        <w:textAlignment w:val="baseline"/>
        <w:rPr>
          <w:ins w:id="1005" w:author="Coe, David W" w:date="2020-12-09T15:30:00Z"/>
          <w:color w:val="00000A"/>
        </w:rPr>
      </w:pPr>
      <w:ins w:id="1006" w:author="Coe, David W" w:date="2020-12-09T15:30:00Z">
        <w:r>
          <w:rPr>
            <w:rStyle w:val="normaltextrun"/>
            <w:b/>
            <w:bCs/>
            <w:color w:val="00000A"/>
            <w:sz w:val="28"/>
            <w:szCs w:val="28"/>
          </w:rPr>
          <w:t>Figure 13. Autumn Early Season Sequence (E4)</w:t>
        </w:r>
      </w:ins>
    </w:p>
    <w:p w14:paraId="78CDF45E" w14:textId="3A195F2C" w:rsidR="004436CF" w:rsidRPr="00F0083A" w:rsidRDefault="004436CF" w:rsidP="004436CF">
      <w:pPr>
        <w:spacing w:after="0" w:line="480" w:lineRule="auto"/>
        <w:contextualSpacing/>
        <w:mirrorIndents/>
        <w:rPr>
          <w:ins w:id="1007" w:author="Coe, David W" w:date="2020-12-09T15:30:00Z"/>
          <w:rFonts w:ascii="Times New Roman" w:hAnsi="Times New Roman" w:cs="Times New Roman"/>
          <w:sz w:val="24"/>
          <w:szCs w:val="24"/>
        </w:rPr>
      </w:pPr>
      <w:ins w:id="1008" w:author="Coe, David W" w:date="2020-12-09T15:30:00Z">
        <w:r w:rsidRPr="00F0083A">
          <w:rPr>
            <w:rFonts w:ascii="Times New Roman" w:hAnsi="Times New Roman" w:cs="Times New Roman"/>
            <w:b/>
            <w:bCs/>
            <w:sz w:val="24"/>
            <w:szCs w:val="24"/>
          </w:rPr>
          <w:t>(</w:t>
        </w:r>
        <w:proofErr w:type="spellStart"/>
        <w:proofErr w:type="gramStart"/>
        <w:r w:rsidRPr="00F0083A">
          <w:rPr>
            <w:rFonts w:ascii="Times New Roman" w:hAnsi="Times New Roman" w:cs="Times New Roman"/>
            <w:b/>
            <w:bCs/>
            <w:sz w:val="24"/>
            <w:szCs w:val="24"/>
          </w:rPr>
          <w:t>a,b</w:t>
        </w:r>
        <w:proofErr w:type="gramEnd"/>
        <w:r w:rsidRPr="00F0083A">
          <w:rPr>
            <w:rFonts w:ascii="Times New Roman" w:hAnsi="Times New Roman" w:cs="Times New Roman"/>
            <w:b/>
            <w:bCs/>
            <w:sz w:val="24"/>
            <w:szCs w:val="24"/>
          </w:rPr>
          <w:t>,c</w:t>
        </w:r>
        <w:proofErr w:type="spellEnd"/>
        <w:r w:rsidRPr="00F0083A">
          <w:rPr>
            <w:rFonts w:ascii="Times New Roman" w:hAnsi="Times New Roman" w:cs="Times New Roman"/>
            <w:b/>
            <w:bCs/>
            <w:sz w:val="24"/>
            <w:szCs w:val="24"/>
          </w:rPr>
          <w:t>)</w:t>
        </w:r>
        <w:r w:rsidRPr="00F0083A">
          <w:rPr>
            <w:rFonts w:ascii="Times New Roman" w:hAnsi="Times New Roman" w:cs="Times New Roman"/>
            <w:sz w:val="24"/>
            <w:szCs w:val="24"/>
          </w:rPr>
          <w:t xml:space="preserve"> MSLP (blue) , 850 hPa wind, and </w:t>
        </w:r>
        <w:r>
          <w:rPr>
            <w:rFonts w:ascii="Times New Roman" w:hAnsi="Times New Roman" w:cs="Times New Roman"/>
            <w:sz w:val="24"/>
            <w:szCs w:val="24"/>
          </w:rPr>
          <w:t>daily precipitation anomaly (mm/day, shaded)</w:t>
        </w:r>
        <w:r w:rsidRPr="00F0083A">
          <w:rPr>
            <w:rFonts w:ascii="Times New Roman" w:hAnsi="Times New Roman" w:cs="Times New Roman"/>
            <w:sz w:val="24"/>
            <w:szCs w:val="24"/>
          </w:rPr>
          <w:t xml:space="preserve">; </w:t>
        </w:r>
        <w:r w:rsidRPr="00F0083A">
          <w:rPr>
            <w:rFonts w:ascii="Times New Roman" w:hAnsi="Times New Roman" w:cs="Times New Roman"/>
            <w:b/>
            <w:bCs/>
            <w:sz w:val="24"/>
            <w:szCs w:val="24"/>
          </w:rPr>
          <w:t>(</w:t>
        </w:r>
        <w:proofErr w:type="spellStart"/>
        <w:r w:rsidRPr="00F0083A">
          <w:rPr>
            <w:rFonts w:ascii="Times New Roman" w:hAnsi="Times New Roman" w:cs="Times New Roman"/>
            <w:b/>
            <w:bCs/>
            <w:sz w:val="24"/>
            <w:szCs w:val="24"/>
          </w:rPr>
          <w:t>d,e,f</w:t>
        </w:r>
        <w:proofErr w:type="spellEnd"/>
        <w:r w:rsidRPr="00F0083A">
          <w:rPr>
            <w:rFonts w:ascii="Times New Roman" w:hAnsi="Times New Roman" w:cs="Times New Roman"/>
            <w:b/>
            <w:bCs/>
            <w:sz w:val="24"/>
            <w:szCs w:val="24"/>
          </w:rPr>
          <w:t xml:space="preserve">) </w:t>
        </w:r>
        <w:r w:rsidRPr="00F0083A">
          <w:rPr>
            <w:rFonts w:ascii="Times New Roman" w:hAnsi="Times New Roman" w:cs="Times New Roman"/>
            <w:sz w:val="24"/>
            <w:szCs w:val="24"/>
          </w:rPr>
          <w:t>500 hPa height (black) and 2-meter temperature anomaly</w:t>
        </w:r>
        <w:r>
          <w:rPr>
            <w:rFonts w:ascii="Times New Roman" w:hAnsi="Times New Roman" w:cs="Times New Roman"/>
            <w:sz w:val="24"/>
            <w:szCs w:val="24"/>
          </w:rPr>
          <w:t xml:space="preserve"> (°C, shaded)</w:t>
        </w:r>
        <w:r w:rsidRPr="00F0083A">
          <w:rPr>
            <w:rFonts w:ascii="Times New Roman" w:hAnsi="Times New Roman" w:cs="Times New Roman"/>
            <w:sz w:val="24"/>
            <w:szCs w:val="24"/>
          </w:rPr>
          <w:t xml:space="preserve"> for WTs in the average 1</w:t>
        </w:r>
        <w:r>
          <w:rPr>
            <w:rFonts w:ascii="Times New Roman" w:hAnsi="Times New Roman" w:cs="Times New Roman"/>
            <w:sz w:val="24"/>
            <w:szCs w:val="24"/>
          </w:rPr>
          <w:t>-6-5</w:t>
        </w:r>
        <w:r w:rsidRPr="00F0083A">
          <w:rPr>
            <w:rFonts w:ascii="Times New Roman" w:hAnsi="Times New Roman" w:cs="Times New Roman"/>
            <w:sz w:val="24"/>
            <w:szCs w:val="24"/>
          </w:rPr>
          <w:t xml:space="preserve"> sequence.</w:t>
        </w:r>
      </w:ins>
    </w:p>
    <w:p w14:paraId="2F96A5EE" w14:textId="26DD6172" w:rsidR="004436CF" w:rsidRDefault="004436CF" w:rsidP="006C07ED">
      <w:pPr>
        <w:spacing w:after="0" w:line="480" w:lineRule="auto"/>
        <w:contextualSpacing/>
        <w:mirrorIndents/>
        <w:rPr>
          <w:ins w:id="1009" w:author="Coe, David W" w:date="2020-12-09T15:30:00Z"/>
        </w:rPr>
      </w:pPr>
    </w:p>
    <w:p w14:paraId="15F00CA3" w14:textId="4D88CEC7" w:rsidR="004436CF" w:rsidRDefault="004436CF" w:rsidP="006C07ED">
      <w:pPr>
        <w:spacing w:after="0" w:line="480" w:lineRule="auto"/>
        <w:contextualSpacing/>
        <w:mirrorIndents/>
        <w:rPr>
          <w:ins w:id="1010" w:author="Coe, David W" w:date="2020-12-09T15:30:00Z"/>
        </w:rPr>
      </w:pPr>
    </w:p>
    <w:p w14:paraId="14719A1D" w14:textId="101732C0" w:rsidR="004436CF" w:rsidRDefault="004436CF" w:rsidP="006C07ED">
      <w:pPr>
        <w:spacing w:after="0" w:line="480" w:lineRule="auto"/>
        <w:contextualSpacing/>
        <w:mirrorIndents/>
        <w:rPr>
          <w:ins w:id="1011" w:author="Coe, David W" w:date="2020-12-09T15:30:00Z"/>
        </w:rPr>
      </w:pPr>
    </w:p>
    <w:p w14:paraId="6502ADCA" w14:textId="2A62F6E7" w:rsidR="004436CF" w:rsidRDefault="004436CF" w:rsidP="006C07ED">
      <w:pPr>
        <w:spacing w:after="0" w:line="480" w:lineRule="auto"/>
        <w:contextualSpacing/>
        <w:mirrorIndents/>
        <w:rPr>
          <w:ins w:id="1012" w:author="Coe, David W" w:date="2020-12-09T15:30:00Z"/>
        </w:rPr>
      </w:pPr>
    </w:p>
    <w:p w14:paraId="31A6BB62" w14:textId="1795BE88" w:rsidR="004436CF" w:rsidRDefault="004436CF" w:rsidP="006C07ED">
      <w:pPr>
        <w:spacing w:after="0" w:line="480" w:lineRule="auto"/>
        <w:contextualSpacing/>
        <w:mirrorIndents/>
        <w:rPr>
          <w:ins w:id="1013" w:author="Coe, David W" w:date="2020-12-09T15:30:00Z"/>
        </w:rPr>
      </w:pPr>
    </w:p>
    <w:p w14:paraId="66BB1D34" w14:textId="41C760C4" w:rsidR="004436CF" w:rsidRDefault="004436CF" w:rsidP="006C07ED">
      <w:pPr>
        <w:spacing w:after="0" w:line="480" w:lineRule="auto"/>
        <w:contextualSpacing/>
        <w:mirrorIndents/>
        <w:rPr>
          <w:ins w:id="1014" w:author="Coe, David W" w:date="2020-12-09T15:30:00Z"/>
        </w:rPr>
      </w:pPr>
    </w:p>
    <w:p w14:paraId="18D807A9" w14:textId="692F467C" w:rsidR="004436CF" w:rsidRDefault="004436CF" w:rsidP="006C07ED">
      <w:pPr>
        <w:spacing w:after="0" w:line="480" w:lineRule="auto"/>
        <w:contextualSpacing/>
        <w:mirrorIndents/>
        <w:rPr>
          <w:ins w:id="1015" w:author="Coe, David W" w:date="2020-12-09T15:30:00Z"/>
        </w:rPr>
      </w:pPr>
    </w:p>
    <w:p w14:paraId="55AFEA26" w14:textId="4D125466" w:rsidR="004436CF" w:rsidRDefault="004436CF" w:rsidP="006C07ED">
      <w:pPr>
        <w:spacing w:after="0" w:line="480" w:lineRule="auto"/>
        <w:contextualSpacing/>
        <w:mirrorIndents/>
        <w:rPr>
          <w:ins w:id="1016" w:author="Coe, David W" w:date="2020-12-09T15:30:00Z"/>
        </w:rPr>
      </w:pPr>
    </w:p>
    <w:p w14:paraId="533CBCFF" w14:textId="77777777" w:rsidR="004436CF" w:rsidRDefault="004436CF" w:rsidP="006C07ED">
      <w:pPr>
        <w:spacing w:after="0" w:line="480" w:lineRule="auto"/>
        <w:contextualSpacing/>
        <w:mirrorIndents/>
        <w:rPr>
          <w:ins w:id="1017" w:author="Coe, David W" w:date="2020-12-09T15:29:00Z"/>
        </w:rPr>
      </w:pPr>
    </w:p>
    <w:p w14:paraId="6E50CB1D" w14:textId="44793856" w:rsidR="004436CF" w:rsidRDefault="004436CF" w:rsidP="006C07ED">
      <w:pPr>
        <w:spacing w:after="0" w:line="480" w:lineRule="auto"/>
        <w:contextualSpacing/>
        <w:mirrorIndents/>
        <w:rPr>
          <w:ins w:id="1018" w:author="Coe, David W" w:date="2020-12-09T15:30:00Z"/>
        </w:rPr>
      </w:pPr>
      <w:ins w:id="1019" w:author="Coe, David W" w:date="2020-12-09T15:30:00Z">
        <w:r w:rsidRPr="004436CF">
          <w:rPr>
            <w:noProof/>
          </w:rPr>
          <w:lastRenderedPageBreak/>
          <w:drawing>
            <wp:inline distT="0" distB="0" distL="0" distR="0" wp14:anchorId="0C8B7FD3" wp14:editId="04131495">
              <wp:extent cx="5943600" cy="3103880"/>
              <wp:effectExtent l="0" t="0" r="0" b="1270"/>
              <wp:docPr id="63" name="Picture 3">
                <a:extLst xmlns:a="http://schemas.openxmlformats.org/drawingml/2006/main">
                  <a:ext uri="{FF2B5EF4-FFF2-40B4-BE49-F238E27FC236}">
                    <a16:creationId xmlns:a16="http://schemas.microsoft.com/office/drawing/2014/main" id="{88629389-988A-416C-B5F9-FDEF49428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629389-988A-416C-B5F9-FDEF494282D3}"/>
                          </a:ext>
                        </a:extLst>
                      </pic:cNvPr>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0" y="0"/>
                        <a:ext cx="5943600" cy="3103880"/>
                      </a:xfrm>
                      <a:prstGeom prst="rect">
                        <a:avLst/>
                      </a:prstGeom>
                    </pic:spPr>
                  </pic:pic>
                </a:graphicData>
              </a:graphic>
            </wp:inline>
          </w:drawing>
        </w:r>
      </w:ins>
    </w:p>
    <w:p w14:paraId="71113F58" w14:textId="5D7F7701" w:rsidR="004436CF" w:rsidRDefault="004436CF" w:rsidP="004436CF">
      <w:pPr>
        <w:pStyle w:val="paragraph"/>
        <w:spacing w:line="480" w:lineRule="auto"/>
        <w:jc w:val="both"/>
        <w:textAlignment w:val="baseline"/>
        <w:rPr>
          <w:ins w:id="1020" w:author="Coe, David W" w:date="2020-12-09T15:31:00Z"/>
          <w:color w:val="00000A"/>
        </w:rPr>
      </w:pPr>
      <w:ins w:id="1021" w:author="Coe, David W" w:date="2020-12-09T15:31:00Z">
        <w:r>
          <w:rPr>
            <w:rStyle w:val="normaltextrun"/>
            <w:b/>
            <w:bCs/>
            <w:color w:val="00000A"/>
            <w:sz w:val="28"/>
            <w:szCs w:val="28"/>
          </w:rPr>
          <w:t>Figure 14. Autumn Late Season Sequence (L1)</w:t>
        </w:r>
      </w:ins>
    </w:p>
    <w:p w14:paraId="3DB805E9" w14:textId="0267174D" w:rsidR="004436CF" w:rsidRPr="00F0083A" w:rsidRDefault="004436CF" w:rsidP="004436CF">
      <w:pPr>
        <w:spacing w:after="0" w:line="480" w:lineRule="auto"/>
        <w:contextualSpacing/>
        <w:mirrorIndents/>
        <w:rPr>
          <w:ins w:id="1022" w:author="Coe, David W" w:date="2020-12-09T15:31:00Z"/>
          <w:rFonts w:ascii="Times New Roman" w:hAnsi="Times New Roman" w:cs="Times New Roman"/>
          <w:sz w:val="24"/>
          <w:szCs w:val="24"/>
        </w:rPr>
      </w:pPr>
      <w:ins w:id="1023" w:author="Coe, David W" w:date="2020-12-09T15:31:00Z">
        <w:r w:rsidRPr="00F0083A">
          <w:rPr>
            <w:rFonts w:ascii="Times New Roman" w:hAnsi="Times New Roman" w:cs="Times New Roman"/>
            <w:b/>
            <w:bCs/>
            <w:sz w:val="24"/>
            <w:szCs w:val="24"/>
          </w:rPr>
          <w:t>(</w:t>
        </w:r>
        <w:proofErr w:type="spellStart"/>
        <w:proofErr w:type="gramStart"/>
        <w:r w:rsidRPr="00F0083A">
          <w:rPr>
            <w:rFonts w:ascii="Times New Roman" w:hAnsi="Times New Roman" w:cs="Times New Roman"/>
            <w:b/>
            <w:bCs/>
            <w:sz w:val="24"/>
            <w:szCs w:val="24"/>
          </w:rPr>
          <w:t>a,b</w:t>
        </w:r>
        <w:proofErr w:type="gramEnd"/>
        <w:r w:rsidRPr="00F0083A">
          <w:rPr>
            <w:rFonts w:ascii="Times New Roman" w:hAnsi="Times New Roman" w:cs="Times New Roman"/>
            <w:b/>
            <w:bCs/>
            <w:sz w:val="24"/>
            <w:szCs w:val="24"/>
          </w:rPr>
          <w:t>,c</w:t>
        </w:r>
        <w:proofErr w:type="spellEnd"/>
        <w:r w:rsidRPr="00F0083A">
          <w:rPr>
            <w:rFonts w:ascii="Times New Roman" w:hAnsi="Times New Roman" w:cs="Times New Roman"/>
            <w:b/>
            <w:bCs/>
            <w:sz w:val="24"/>
            <w:szCs w:val="24"/>
          </w:rPr>
          <w:t>)</w:t>
        </w:r>
        <w:r w:rsidRPr="00F0083A">
          <w:rPr>
            <w:rFonts w:ascii="Times New Roman" w:hAnsi="Times New Roman" w:cs="Times New Roman"/>
            <w:sz w:val="24"/>
            <w:szCs w:val="24"/>
          </w:rPr>
          <w:t xml:space="preserve"> MSLP (blue) , 850 hPa wind, and </w:t>
        </w:r>
        <w:r>
          <w:rPr>
            <w:rFonts w:ascii="Times New Roman" w:hAnsi="Times New Roman" w:cs="Times New Roman"/>
            <w:sz w:val="24"/>
            <w:szCs w:val="24"/>
          </w:rPr>
          <w:t>daily precipitation anomaly (mm/day, shaded)</w:t>
        </w:r>
        <w:r w:rsidRPr="00F0083A">
          <w:rPr>
            <w:rFonts w:ascii="Times New Roman" w:hAnsi="Times New Roman" w:cs="Times New Roman"/>
            <w:sz w:val="24"/>
            <w:szCs w:val="24"/>
          </w:rPr>
          <w:t xml:space="preserve">; </w:t>
        </w:r>
        <w:r w:rsidRPr="00F0083A">
          <w:rPr>
            <w:rFonts w:ascii="Times New Roman" w:hAnsi="Times New Roman" w:cs="Times New Roman"/>
            <w:b/>
            <w:bCs/>
            <w:sz w:val="24"/>
            <w:szCs w:val="24"/>
          </w:rPr>
          <w:t>(</w:t>
        </w:r>
        <w:proofErr w:type="spellStart"/>
        <w:r w:rsidRPr="00F0083A">
          <w:rPr>
            <w:rFonts w:ascii="Times New Roman" w:hAnsi="Times New Roman" w:cs="Times New Roman"/>
            <w:b/>
            <w:bCs/>
            <w:sz w:val="24"/>
            <w:szCs w:val="24"/>
          </w:rPr>
          <w:t>d,e,f</w:t>
        </w:r>
        <w:proofErr w:type="spellEnd"/>
        <w:r w:rsidRPr="00F0083A">
          <w:rPr>
            <w:rFonts w:ascii="Times New Roman" w:hAnsi="Times New Roman" w:cs="Times New Roman"/>
            <w:b/>
            <w:bCs/>
            <w:sz w:val="24"/>
            <w:szCs w:val="24"/>
          </w:rPr>
          <w:t xml:space="preserve">) </w:t>
        </w:r>
        <w:r w:rsidRPr="00F0083A">
          <w:rPr>
            <w:rFonts w:ascii="Times New Roman" w:hAnsi="Times New Roman" w:cs="Times New Roman"/>
            <w:sz w:val="24"/>
            <w:szCs w:val="24"/>
          </w:rPr>
          <w:t>500 hPa height (black) and 2-meter temperature anomaly</w:t>
        </w:r>
        <w:r>
          <w:rPr>
            <w:rFonts w:ascii="Times New Roman" w:hAnsi="Times New Roman" w:cs="Times New Roman"/>
            <w:sz w:val="24"/>
            <w:szCs w:val="24"/>
          </w:rPr>
          <w:t xml:space="preserve"> (°C, shaded)</w:t>
        </w:r>
        <w:r w:rsidRPr="00F0083A">
          <w:rPr>
            <w:rFonts w:ascii="Times New Roman" w:hAnsi="Times New Roman" w:cs="Times New Roman"/>
            <w:sz w:val="24"/>
            <w:szCs w:val="24"/>
          </w:rPr>
          <w:t xml:space="preserve"> for WTs in the average </w:t>
        </w:r>
        <w:r>
          <w:rPr>
            <w:rFonts w:ascii="Times New Roman" w:hAnsi="Times New Roman" w:cs="Times New Roman"/>
            <w:sz w:val="24"/>
            <w:szCs w:val="24"/>
          </w:rPr>
          <w:t>3-4-7-5 sequence.</w:t>
        </w:r>
      </w:ins>
    </w:p>
    <w:p w14:paraId="1D6F49BC" w14:textId="22ACD5E5" w:rsidR="004436CF" w:rsidRDefault="004436CF" w:rsidP="006C07ED">
      <w:pPr>
        <w:spacing w:after="0" w:line="480" w:lineRule="auto"/>
        <w:contextualSpacing/>
        <w:mirrorIndents/>
        <w:rPr>
          <w:ins w:id="1024" w:author="Coe, David W" w:date="2020-12-09T15:30:00Z"/>
        </w:rPr>
      </w:pPr>
    </w:p>
    <w:p w14:paraId="5B9668E3" w14:textId="50E2D9F7" w:rsidR="004436CF" w:rsidRDefault="004436CF" w:rsidP="006C07ED">
      <w:pPr>
        <w:spacing w:after="0" w:line="480" w:lineRule="auto"/>
        <w:contextualSpacing/>
        <w:mirrorIndents/>
        <w:rPr>
          <w:ins w:id="1025" w:author="Coe, David W" w:date="2020-12-09T15:30:00Z"/>
        </w:rPr>
      </w:pPr>
    </w:p>
    <w:p w14:paraId="29D0B39F" w14:textId="54A4B4C9" w:rsidR="004436CF" w:rsidRDefault="004436CF" w:rsidP="006C07ED">
      <w:pPr>
        <w:spacing w:after="0" w:line="480" w:lineRule="auto"/>
        <w:contextualSpacing/>
        <w:mirrorIndents/>
        <w:rPr>
          <w:ins w:id="1026" w:author="Coe, David W" w:date="2020-12-09T15:30:00Z"/>
        </w:rPr>
      </w:pPr>
    </w:p>
    <w:p w14:paraId="4DB857FD" w14:textId="596B8535" w:rsidR="004436CF" w:rsidRDefault="004436CF" w:rsidP="006C07ED">
      <w:pPr>
        <w:spacing w:after="0" w:line="480" w:lineRule="auto"/>
        <w:contextualSpacing/>
        <w:mirrorIndents/>
        <w:rPr>
          <w:ins w:id="1027" w:author="Coe, David W" w:date="2020-12-09T15:29:00Z"/>
        </w:rPr>
      </w:pPr>
      <w:ins w:id="1028" w:author="Coe, David W" w:date="2020-12-09T15:32:00Z">
        <w:r w:rsidRPr="004436CF">
          <w:rPr>
            <w:noProof/>
          </w:rPr>
          <w:lastRenderedPageBreak/>
          <w:drawing>
            <wp:anchor distT="0" distB="0" distL="114300" distR="114300" simplePos="0" relativeHeight="251714560" behindDoc="1" locked="0" layoutInCell="1" allowOverlap="1" wp14:anchorId="5ACA3C10" wp14:editId="08D662D6">
              <wp:simplePos x="0" y="0"/>
              <wp:positionH relativeFrom="page">
                <wp:posOffset>4476115</wp:posOffset>
              </wp:positionH>
              <wp:positionV relativeFrom="paragraph">
                <wp:posOffset>2495550</wp:posOffset>
              </wp:positionV>
              <wp:extent cx="2962275" cy="2571750"/>
              <wp:effectExtent l="0" t="0" r="9525" b="0"/>
              <wp:wrapTight wrapText="bothSides">
                <wp:wrapPolygon edited="0">
                  <wp:start x="0" y="0"/>
                  <wp:lineTo x="0" y="21440"/>
                  <wp:lineTo x="21531" y="21440"/>
                  <wp:lineTo x="21531" y="0"/>
                  <wp:lineTo x="0" y="0"/>
                </wp:wrapPolygon>
              </wp:wrapTight>
              <wp:docPr id="67" name="Picture 7">
                <a:extLst xmlns:a="http://schemas.openxmlformats.org/drawingml/2006/main">
                  <a:ext uri="{FF2B5EF4-FFF2-40B4-BE49-F238E27FC236}">
                    <a16:creationId xmlns:a16="http://schemas.microsoft.com/office/drawing/2014/main" id="{CB00F973-6FD2-4A7A-8023-EA99A7F8683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B00F973-6FD2-4A7A-8023-EA99A7F86833}"/>
                          </a:ext>
                        </a:extLst>
                      </pic:cNvPr>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62275" cy="2571750"/>
                      </a:xfrm>
                      <a:prstGeom prst="rect">
                        <a:avLst/>
                      </a:prstGeom>
                    </pic:spPr>
                  </pic:pic>
                </a:graphicData>
              </a:graphic>
              <wp14:sizeRelH relativeFrom="margin">
                <wp14:pctWidth>0</wp14:pctWidth>
              </wp14:sizeRelH>
              <wp14:sizeRelV relativeFrom="margin">
                <wp14:pctHeight>0</wp14:pctHeight>
              </wp14:sizeRelV>
            </wp:anchor>
          </w:drawing>
        </w:r>
      </w:ins>
      <w:ins w:id="1029" w:author="Coe, David W" w:date="2020-12-09T15:31:00Z">
        <w:r w:rsidRPr="004436CF">
          <w:rPr>
            <w:noProof/>
          </w:rPr>
          <w:drawing>
            <wp:anchor distT="0" distB="0" distL="114300" distR="114300" simplePos="0" relativeHeight="251713536" behindDoc="1" locked="0" layoutInCell="1" allowOverlap="1" wp14:anchorId="50EC467E" wp14:editId="4A606F52">
              <wp:simplePos x="0" y="0"/>
              <wp:positionH relativeFrom="page">
                <wp:posOffset>1057275</wp:posOffset>
              </wp:positionH>
              <wp:positionV relativeFrom="paragraph">
                <wp:posOffset>2495550</wp:posOffset>
              </wp:positionV>
              <wp:extent cx="2981325" cy="2562225"/>
              <wp:effectExtent l="0" t="0" r="9525" b="9525"/>
              <wp:wrapTight wrapText="bothSides">
                <wp:wrapPolygon edited="0">
                  <wp:start x="0" y="0"/>
                  <wp:lineTo x="0" y="21520"/>
                  <wp:lineTo x="21531" y="21520"/>
                  <wp:lineTo x="21531" y="0"/>
                  <wp:lineTo x="0" y="0"/>
                </wp:wrapPolygon>
              </wp:wrapTight>
              <wp:docPr id="66" name="Picture 5">
                <a:extLst xmlns:a="http://schemas.openxmlformats.org/drawingml/2006/main">
                  <a:ext uri="{FF2B5EF4-FFF2-40B4-BE49-F238E27FC236}">
                    <a16:creationId xmlns:a16="http://schemas.microsoft.com/office/drawing/2014/main" id="{F04C8D60-8BC0-45C9-A976-FAD6EFF123BD}"/>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4C8D60-8BC0-45C9-A976-FAD6EFF123BD}"/>
                          </a:ext>
                        </a:extLst>
                      </pic:cNvPr>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1325" cy="2562225"/>
                      </a:xfrm>
                      <a:prstGeom prst="rect">
                        <a:avLst/>
                      </a:prstGeom>
                    </pic:spPr>
                  </pic:pic>
                </a:graphicData>
              </a:graphic>
              <wp14:sizeRelH relativeFrom="margin">
                <wp14:pctWidth>0</wp14:pctWidth>
              </wp14:sizeRelH>
              <wp14:sizeRelV relativeFrom="margin">
                <wp14:pctHeight>0</wp14:pctHeight>
              </wp14:sizeRelV>
            </wp:anchor>
          </w:drawing>
        </w:r>
        <w:r w:rsidRPr="004436CF">
          <w:rPr>
            <w:noProof/>
          </w:rPr>
          <w:drawing>
            <wp:anchor distT="0" distB="0" distL="114300" distR="114300" simplePos="0" relativeHeight="251711488" behindDoc="1" locked="0" layoutInCell="1" allowOverlap="1" wp14:anchorId="41A33C21" wp14:editId="4C64FBBA">
              <wp:simplePos x="0" y="0"/>
              <wp:positionH relativeFrom="margin">
                <wp:posOffset>-285750</wp:posOffset>
              </wp:positionH>
              <wp:positionV relativeFrom="paragraph">
                <wp:posOffset>0</wp:posOffset>
              </wp:positionV>
              <wp:extent cx="3848100" cy="2390775"/>
              <wp:effectExtent l="0" t="0" r="0" b="9525"/>
              <wp:wrapTight wrapText="bothSides">
                <wp:wrapPolygon edited="0">
                  <wp:start x="0" y="0"/>
                  <wp:lineTo x="0" y="21514"/>
                  <wp:lineTo x="21493" y="21514"/>
                  <wp:lineTo x="21493" y="0"/>
                  <wp:lineTo x="0" y="0"/>
                </wp:wrapPolygon>
              </wp:wrapTight>
              <wp:docPr id="64" name="Picture 1">
                <a:extLst xmlns:a="http://schemas.openxmlformats.org/drawingml/2006/main">
                  <a:ext uri="{FF2B5EF4-FFF2-40B4-BE49-F238E27FC236}">
                    <a16:creationId xmlns:a16="http://schemas.microsoft.com/office/drawing/2014/main" id="{E4A6353F-59E4-4E13-A8FD-60DEE8FE8772}"/>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A6353F-59E4-4E13-A8FD-60DEE8FE8772}"/>
                          </a:ext>
                        </a:extLst>
                      </pic:cNvPr>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36CF">
          <w:rPr>
            <w:noProof/>
          </w:rPr>
          <w:drawing>
            <wp:anchor distT="0" distB="0" distL="114300" distR="114300" simplePos="0" relativeHeight="251712512" behindDoc="1" locked="0" layoutInCell="1" allowOverlap="1" wp14:anchorId="6289EFE5" wp14:editId="28DC5606">
              <wp:simplePos x="0" y="0"/>
              <wp:positionH relativeFrom="margin">
                <wp:posOffset>3543300</wp:posOffset>
              </wp:positionH>
              <wp:positionV relativeFrom="paragraph">
                <wp:posOffset>0</wp:posOffset>
              </wp:positionV>
              <wp:extent cx="2971800" cy="2609850"/>
              <wp:effectExtent l="0" t="0" r="0" b="0"/>
              <wp:wrapTight wrapText="bothSides">
                <wp:wrapPolygon edited="0">
                  <wp:start x="0" y="0"/>
                  <wp:lineTo x="0" y="21442"/>
                  <wp:lineTo x="21462" y="21442"/>
                  <wp:lineTo x="21462" y="0"/>
                  <wp:lineTo x="0" y="0"/>
                </wp:wrapPolygon>
              </wp:wrapTight>
              <wp:docPr id="65" name="Picture 3">
                <a:extLst xmlns:a="http://schemas.openxmlformats.org/drawingml/2006/main">
                  <a:ext uri="{FF2B5EF4-FFF2-40B4-BE49-F238E27FC236}">
                    <a16:creationId xmlns:a16="http://schemas.microsoft.com/office/drawing/2014/main" id="{41BDED17-E153-4E50-A152-8FC8042CB0D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1BDED17-E153-4E50-A152-8FC8042CB0DD}"/>
                          </a:ext>
                        </a:extLst>
                      </pic:cNvPr>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1800" cy="2609850"/>
                      </a:xfrm>
                      <a:prstGeom prst="rect">
                        <a:avLst/>
                      </a:prstGeom>
                    </pic:spPr>
                  </pic:pic>
                </a:graphicData>
              </a:graphic>
              <wp14:sizeRelH relativeFrom="margin">
                <wp14:pctWidth>0</wp14:pctWidth>
              </wp14:sizeRelH>
              <wp14:sizeRelV relativeFrom="margin">
                <wp14:pctHeight>0</wp14:pctHeight>
              </wp14:sizeRelV>
            </wp:anchor>
          </w:drawing>
        </w:r>
      </w:ins>
    </w:p>
    <w:p w14:paraId="6EDECC8E" w14:textId="76CF9A14" w:rsidR="00672AA4" w:rsidRDefault="004436CF" w:rsidP="00672AA4">
      <w:pPr>
        <w:pStyle w:val="paragraph"/>
        <w:spacing w:line="480" w:lineRule="auto"/>
        <w:jc w:val="both"/>
        <w:textAlignment w:val="baseline"/>
        <w:rPr>
          <w:ins w:id="1030" w:author="Coe, David W" w:date="2020-12-09T15:34:00Z"/>
          <w:color w:val="00000A"/>
        </w:rPr>
      </w:pPr>
      <w:ins w:id="1031" w:author="Coe, David W" w:date="2020-12-09T15:32:00Z">
        <w:r>
          <w:rPr>
            <w:rStyle w:val="normaltextrun"/>
            <w:b/>
            <w:bCs/>
            <w:color w:val="00000A"/>
            <w:sz w:val="28"/>
            <w:szCs w:val="28"/>
          </w:rPr>
          <w:t xml:space="preserve">Figure 15. </w:t>
        </w:r>
      </w:ins>
      <w:ins w:id="1032" w:author="Coe, David W" w:date="2020-12-09T15:34:00Z">
        <w:r w:rsidR="00672AA4">
          <w:rPr>
            <w:rStyle w:val="normaltextrun"/>
            <w:b/>
            <w:bCs/>
            <w:color w:val="00000A"/>
            <w:sz w:val="28"/>
            <w:szCs w:val="28"/>
          </w:rPr>
          <w:t>Changes in Monthly Occurrence, Extreme Precipitation, and Heat Wave Days of Early and Late Season WTs</w:t>
        </w:r>
      </w:ins>
    </w:p>
    <w:p w14:paraId="6A521981" w14:textId="4C8B94F1" w:rsidR="004436CF" w:rsidRPr="00672AA4" w:rsidRDefault="00672AA4">
      <w:pPr>
        <w:pStyle w:val="paragraph"/>
        <w:spacing w:line="480" w:lineRule="auto"/>
        <w:jc w:val="both"/>
        <w:textAlignment w:val="baseline"/>
        <w:rPr>
          <w:color w:val="00000A"/>
          <w:rPrChange w:id="1033" w:author="Coe, David W" w:date="2020-12-09T15:36:00Z">
            <w:rPr/>
          </w:rPrChange>
        </w:rPr>
        <w:pPrChange w:id="1034" w:author="Coe, David W" w:date="2020-12-09T15:36:00Z">
          <w:pPr>
            <w:spacing w:after="0" w:line="480" w:lineRule="auto"/>
            <w:contextualSpacing/>
            <w:mirrorIndents/>
          </w:pPr>
        </w:pPrChange>
      </w:pPr>
      <w:ins w:id="1035" w:author="Coe, David W" w:date="2020-12-09T15:35:00Z">
        <w:r>
          <w:rPr>
            <w:color w:val="00000A"/>
          </w:rPr>
          <w:t>Preliminary a</w:t>
        </w:r>
        <w:r w:rsidRPr="00672AA4">
          <w:rPr>
            <w:color w:val="00000A"/>
          </w:rPr>
          <w:t xml:space="preserve">nalysis between the first and second halves of the </w:t>
        </w:r>
        <w:r>
          <w:rPr>
            <w:color w:val="00000A"/>
          </w:rPr>
          <w:t>1979-2018 period</w:t>
        </w:r>
        <w:r w:rsidRPr="00672AA4">
          <w:rPr>
            <w:color w:val="00000A"/>
          </w:rPr>
          <w:t xml:space="preserve"> for differences in: </w:t>
        </w:r>
        <w:r w:rsidRPr="00672AA4">
          <w:rPr>
            <w:b/>
            <w:bCs/>
            <w:color w:val="00000A"/>
            <w:rPrChange w:id="1036" w:author="Coe, David W" w:date="2020-12-09T15:35:00Z">
              <w:rPr>
                <w:color w:val="00000A"/>
              </w:rPr>
            </w:rPrChange>
          </w:rPr>
          <w:t xml:space="preserve">(a) </w:t>
        </w:r>
        <w:r>
          <w:rPr>
            <w:color w:val="00000A"/>
          </w:rPr>
          <w:t>F</w:t>
        </w:r>
        <w:r w:rsidRPr="00672AA4">
          <w:rPr>
            <w:color w:val="00000A"/>
          </w:rPr>
          <w:t>requency of occurrence of Early and Late season WTs</w:t>
        </w:r>
        <w:r>
          <w:rPr>
            <w:color w:val="00000A"/>
          </w:rPr>
          <w:t xml:space="preserve">, blue shaded bars show a decrease </w:t>
        </w:r>
      </w:ins>
      <w:ins w:id="1037" w:author="Coe, David W" w:date="2020-12-09T15:36:00Z">
        <w:r>
          <w:rPr>
            <w:color w:val="00000A"/>
          </w:rPr>
          <w:t xml:space="preserve">and red shaded bars show an increase that is significant at the 95% </w:t>
        </w:r>
        <w:proofErr w:type="gramStart"/>
        <w:r>
          <w:rPr>
            <w:color w:val="00000A"/>
          </w:rPr>
          <w:t xml:space="preserve">level </w:t>
        </w:r>
      </w:ins>
      <w:ins w:id="1038" w:author="Coe, David W" w:date="2020-12-09T15:35:00Z">
        <w:r w:rsidRPr="00672AA4">
          <w:rPr>
            <w:color w:val="00000A"/>
          </w:rPr>
          <w:t>.</w:t>
        </w:r>
        <w:proofErr w:type="gramEnd"/>
        <w:r w:rsidRPr="00672AA4">
          <w:rPr>
            <w:color w:val="00000A"/>
          </w:rPr>
          <w:t xml:space="preserve"> </w:t>
        </w:r>
        <w:r w:rsidRPr="00672AA4">
          <w:rPr>
            <w:b/>
            <w:bCs/>
            <w:color w:val="00000A"/>
            <w:rPrChange w:id="1039" w:author="Coe, David W" w:date="2020-12-09T15:35:00Z">
              <w:rPr>
                <w:color w:val="00000A"/>
              </w:rPr>
            </w:rPrChange>
          </w:rPr>
          <w:t>(b)</w:t>
        </w:r>
        <w:r w:rsidRPr="00672AA4">
          <w:rPr>
            <w:color w:val="00000A"/>
          </w:rPr>
          <w:t xml:space="preserve"> Frequency of extreme precipitation days per WT. </w:t>
        </w:r>
        <w:r w:rsidRPr="00672AA4">
          <w:rPr>
            <w:b/>
            <w:bCs/>
            <w:color w:val="00000A"/>
            <w:rPrChange w:id="1040" w:author="Coe, David W" w:date="2020-12-09T15:35:00Z">
              <w:rPr>
                <w:color w:val="00000A"/>
              </w:rPr>
            </w:rPrChange>
          </w:rPr>
          <w:t>(c)</w:t>
        </w:r>
        <w:r w:rsidRPr="00672AA4">
          <w:rPr>
            <w:color w:val="00000A"/>
          </w:rPr>
          <w:t xml:space="preserve"> Extreme precipitation amount per WT. </w:t>
        </w:r>
        <w:r w:rsidRPr="00672AA4">
          <w:rPr>
            <w:b/>
            <w:bCs/>
            <w:color w:val="00000A"/>
            <w:rPrChange w:id="1041" w:author="Coe, David W" w:date="2020-12-09T15:35:00Z">
              <w:rPr>
                <w:color w:val="00000A"/>
              </w:rPr>
            </w:rPrChange>
          </w:rPr>
          <w:t>(d)</w:t>
        </w:r>
        <w:r w:rsidRPr="00672AA4">
          <w:rPr>
            <w:color w:val="00000A"/>
          </w:rPr>
          <w:t xml:space="preserve"> Frequency of occurrence of heat wave days per WT.</w:t>
        </w:r>
      </w:ins>
    </w:p>
    <w:sectPr w:rsidR="004436CF" w:rsidRPr="00672AA4" w:rsidSect="004F1D7E">
      <w:footerReference w:type="default" r:id="rId8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27CA8" w14:textId="77777777" w:rsidR="000D10FB" w:rsidRDefault="000D10FB" w:rsidP="00A66DE5">
      <w:pPr>
        <w:spacing w:after="0" w:line="240" w:lineRule="auto"/>
      </w:pPr>
      <w:r>
        <w:separator/>
      </w:r>
    </w:p>
  </w:endnote>
  <w:endnote w:type="continuationSeparator" w:id="0">
    <w:p w14:paraId="600606E2" w14:textId="77777777" w:rsidR="000D10FB" w:rsidRDefault="000D10FB" w:rsidP="00A66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418413"/>
      <w:docPartObj>
        <w:docPartGallery w:val="Page Numbers (Bottom of Page)"/>
        <w:docPartUnique/>
      </w:docPartObj>
    </w:sdtPr>
    <w:sdtEndPr>
      <w:rPr>
        <w:noProof/>
      </w:rPr>
    </w:sdtEndPr>
    <w:sdtContent>
      <w:p w14:paraId="71BE7DD2" w14:textId="44641963" w:rsidR="00985396" w:rsidRDefault="009853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A83140" w14:textId="77777777" w:rsidR="00985396" w:rsidRDefault="00985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8FE6BF" w14:textId="77777777" w:rsidR="000D10FB" w:rsidRDefault="000D10FB" w:rsidP="00A66DE5">
      <w:pPr>
        <w:spacing w:after="0" w:line="240" w:lineRule="auto"/>
      </w:pPr>
      <w:r>
        <w:separator/>
      </w:r>
    </w:p>
  </w:footnote>
  <w:footnote w:type="continuationSeparator" w:id="0">
    <w:p w14:paraId="75F4C41D" w14:textId="77777777" w:rsidR="000D10FB" w:rsidRDefault="000D10FB" w:rsidP="00A66DE5">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e, David W">
    <w15:presenceInfo w15:providerId="AD" w15:userId="S::David_Coe@student.uml.edu::67769ff9-adf2-4061-ba66-c59b6be819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revisionView w:markup="0"/>
  <w:trackRevisions/>
  <w:doNotTrackMov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277"/>
    <w:rsid w:val="00002340"/>
    <w:rsid w:val="00021A9C"/>
    <w:rsid w:val="00033858"/>
    <w:rsid w:val="00041692"/>
    <w:rsid w:val="0004204F"/>
    <w:rsid w:val="00052BF2"/>
    <w:rsid w:val="00053F1B"/>
    <w:rsid w:val="00056DD4"/>
    <w:rsid w:val="00060C2D"/>
    <w:rsid w:val="0008308F"/>
    <w:rsid w:val="000849E3"/>
    <w:rsid w:val="00094265"/>
    <w:rsid w:val="000D10FB"/>
    <w:rsid w:val="000D7444"/>
    <w:rsid w:val="00100919"/>
    <w:rsid w:val="00107B57"/>
    <w:rsid w:val="0011222A"/>
    <w:rsid w:val="00127EB8"/>
    <w:rsid w:val="0013771A"/>
    <w:rsid w:val="001541E8"/>
    <w:rsid w:val="00160A1A"/>
    <w:rsid w:val="0016716A"/>
    <w:rsid w:val="001824B8"/>
    <w:rsid w:val="001C4DC7"/>
    <w:rsid w:val="001E27A8"/>
    <w:rsid w:val="00210856"/>
    <w:rsid w:val="00237B41"/>
    <w:rsid w:val="002549A0"/>
    <w:rsid w:val="00262B54"/>
    <w:rsid w:val="0026403C"/>
    <w:rsid w:val="002669D7"/>
    <w:rsid w:val="00267A6E"/>
    <w:rsid w:val="00271E7C"/>
    <w:rsid w:val="00277AFC"/>
    <w:rsid w:val="00283811"/>
    <w:rsid w:val="00290926"/>
    <w:rsid w:val="002C3D19"/>
    <w:rsid w:val="002E4E10"/>
    <w:rsid w:val="00310C95"/>
    <w:rsid w:val="00320784"/>
    <w:rsid w:val="003569DC"/>
    <w:rsid w:val="003819AB"/>
    <w:rsid w:val="003875DE"/>
    <w:rsid w:val="003A67A0"/>
    <w:rsid w:val="003B4A6C"/>
    <w:rsid w:val="003B6AC5"/>
    <w:rsid w:val="003C5C1C"/>
    <w:rsid w:val="003C6EAE"/>
    <w:rsid w:val="003C731E"/>
    <w:rsid w:val="003E0DCE"/>
    <w:rsid w:val="003F197F"/>
    <w:rsid w:val="00425CF9"/>
    <w:rsid w:val="00426103"/>
    <w:rsid w:val="00430360"/>
    <w:rsid w:val="00435915"/>
    <w:rsid w:val="00437CBF"/>
    <w:rsid w:val="0044006D"/>
    <w:rsid w:val="004436CF"/>
    <w:rsid w:val="00484929"/>
    <w:rsid w:val="00497EA7"/>
    <w:rsid w:val="004B5E6B"/>
    <w:rsid w:val="004E67D7"/>
    <w:rsid w:val="004E71AC"/>
    <w:rsid w:val="004F0149"/>
    <w:rsid w:val="004F1205"/>
    <w:rsid w:val="004F1D7E"/>
    <w:rsid w:val="005107EB"/>
    <w:rsid w:val="00542005"/>
    <w:rsid w:val="005510FC"/>
    <w:rsid w:val="00551568"/>
    <w:rsid w:val="00553BA3"/>
    <w:rsid w:val="005601EF"/>
    <w:rsid w:val="005626D1"/>
    <w:rsid w:val="005834BD"/>
    <w:rsid w:val="005B74CD"/>
    <w:rsid w:val="005D4E2F"/>
    <w:rsid w:val="005F07F9"/>
    <w:rsid w:val="00611B39"/>
    <w:rsid w:val="00615695"/>
    <w:rsid w:val="006445EF"/>
    <w:rsid w:val="0064713E"/>
    <w:rsid w:val="00655F13"/>
    <w:rsid w:val="00657E6B"/>
    <w:rsid w:val="00665112"/>
    <w:rsid w:val="00667F4C"/>
    <w:rsid w:val="00672AA4"/>
    <w:rsid w:val="006765D7"/>
    <w:rsid w:val="006769E8"/>
    <w:rsid w:val="006817A6"/>
    <w:rsid w:val="00686CAC"/>
    <w:rsid w:val="00697EFD"/>
    <w:rsid w:val="006A058E"/>
    <w:rsid w:val="006A1CFB"/>
    <w:rsid w:val="006B6417"/>
    <w:rsid w:val="006C07ED"/>
    <w:rsid w:val="006F0799"/>
    <w:rsid w:val="00701C32"/>
    <w:rsid w:val="007051F8"/>
    <w:rsid w:val="0072032E"/>
    <w:rsid w:val="007401D3"/>
    <w:rsid w:val="007415D8"/>
    <w:rsid w:val="0074298D"/>
    <w:rsid w:val="007462EE"/>
    <w:rsid w:val="00765159"/>
    <w:rsid w:val="007765CC"/>
    <w:rsid w:val="007809BD"/>
    <w:rsid w:val="00797562"/>
    <w:rsid w:val="007B7782"/>
    <w:rsid w:val="007C49E6"/>
    <w:rsid w:val="007D20CD"/>
    <w:rsid w:val="007E5ED5"/>
    <w:rsid w:val="007E7641"/>
    <w:rsid w:val="007F0626"/>
    <w:rsid w:val="007F69E2"/>
    <w:rsid w:val="007F6CBE"/>
    <w:rsid w:val="00816140"/>
    <w:rsid w:val="00817019"/>
    <w:rsid w:val="00820A10"/>
    <w:rsid w:val="00822F4E"/>
    <w:rsid w:val="00830710"/>
    <w:rsid w:val="008678BE"/>
    <w:rsid w:val="00872980"/>
    <w:rsid w:val="00882A49"/>
    <w:rsid w:val="008A4AFF"/>
    <w:rsid w:val="008F35B9"/>
    <w:rsid w:val="00943AB9"/>
    <w:rsid w:val="00945424"/>
    <w:rsid w:val="009460DF"/>
    <w:rsid w:val="00985396"/>
    <w:rsid w:val="00987C0A"/>
    <w:rsid w:val="00991004"/>
    <w:rsid w:val="009B799C"/>
    <w:rsid w:val="009D5063"/>
    <w:rsid w:val="009F16F5"/>
    <w:rsid w:val="009F510A"/>
    <w:rsid w:val="00A07A17"/>
    <w:rsid w:val="00A223F6"/>
    <w:rsid w:val="00A23E1A"/>
    <w:rsid w:val="00A27052"/>
    <w:rsid w:val="00A27697"/>
    <w:rsid w:val="00A4289D"/>
    <w:rsid w:val="00A504A4"/>
    <w:rsid w:val="00A518DE"/>
    <w:rsid w:val="00A535EA"/>
    <w:rsid w:val="00A66DE5"/>
    <w:rsid w:val="00A804FD"/>
    <w:rsid w:val="00A8085A"/>
    <w:rsid w:val="00A80B03"/>
    <w:rsid w:val="00A8518B"/>
    <w:rsid w:val="00AA303B"/>
    <w:rsid w:val="00AD4B21"/>
    <w:rsid w:val="00AD5878"/>
    <w:rsid w:val="00AF2E02"/>
    <w:rsid w:val="00B00554"/>
    <w:rsid w:val="00B02CA2"/>
    <w:rsid w:val="00B03527"/>
    <w:rsid w:val="00B17280"/>
    <w:rsid w:val="00B2104D"/>
    <w:rsid w:val="00B31750"/>
    <w:rsid w:val="00B352BF"/>
    <w:rsid w:val="00B535E0"/>
    <w:rsid w:val="00B559F5"/>
    <w:rsid w:val="00B759A4"/>
    <w:rsid w:val="00B77940"/>
    <w:rsid w:val="00B81CB0"/>
    <w:rsid w:val="00BB6943"/>
    <w:rsid w:val="00BF0781"/>
    <w:rsid w:val="00C11891"/>
    <w:rsid w:val="00C417EC"/>
    <w:rsid w:val="00C42B0C"/>
    <w:rsid w:val="00C47277"/>
    <w:rsid w:val="00C50DE4"/>
    <w:rsid w:val="00C55829"/>
    <w:rsid w:val="00C63581"/>
    <w:rsid w:val="00C6539E"/>
    <w:rsid w:val="00C66F1E"/>
    <w:rsid w:val="00C764AD"/>
    <w:rsid w:val="00CA2170"/>
    <w:rsid w:val="00CA7949"/>
    <w:rsid w:val="00CA7C15"/>
    <w:rsid w:val="00CB0687"/>
    <w:rsid w:val="00CE3381"/>
    <w:rsid w:val="00CE65E2"/>
    <w:rsid w:val="00CF6981"/>
    <w:rsid w:val="00D053D4"/>
    <w:rsid w:val="00D26215"/>
    <w:rsid w:val="00D271BF"/>
    <w:rsid w:val="00D4342B"/>
    <w:rsid w:val="00D675BF"/>
    <w:rsid w:val="00D72FAD"/>
    <w:rsid w:val="00D75420"/>
    <w:rsid w:val="00D815DB"/>
    <w:rsid w:val="00D97CB7"/>
    <w:rsid w:val="00DB005F"/>
    <w:rsid w:val="00DB2501"/>
    <w:rsid w:val="00DE0ED3"/>
    <w:rsid w:val="00DE1156"/>
    <w:rsid w:val="00DF13E6"/>
    <w:rsid w:val="00DF22DE"/>
    <w:rsid w:val="00E05B21"/>
    <w:rsid w:val="00E2147C"/>
    <w:rsid w:val="00E23CEC"/>
    <w:rsid w:val="00E24F3C"/>
    <w:rsid w:val="00E25034"/>
    <w:rsid w:val="00E2778E"/>
    <w:rsid w:val="00E56C43"/>
    <w:rsid w:val="00E742B2"/>
    <w:rsid w:val="00E840F4"/>
    <w:rsid w:val="00E86FF5"/>
    <w:rsid w:val="00EA73CC"/>
    <w:rsid w:val="00EB694C"/>
    <w:rsid w:val="00EC1E9B"/>
    <w:rsid w:val="00ED3053"/>
    <w:rsid w:val="00EF172D"/>
    <w:rsid w:val="00F02B40"/>
    <w:rsid w:val="00F104F1"/>
    <w:rsid w:val="00F258FD"/>
    <w:rsid w:val="00F34D67"/>
    <w:rsid w:val="00F361A3"/>
    <w:rsid w:val="00F432E9"/>
    <w:rsid w:val="00F60249"/>
    <w:rsid w:val="00F74C21"/>
    <w:rsid w:val="00F750E7"/>
    <w:rsid w:val="00FB76B7"/>
    <w:rsid w:val="00FD1E0C"/>
    <w:rsid w:val="00FF1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A286E"/>
  <w15:chartTrackingRefBased/>
  <w15:docId w15:val="{B6649EB2-B980-4477-B58B-66E730D67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472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47277"/>
  </w:style>
  <w:style w:type="character" w:customStyle="1" w:styleId="eop">
    <w:name w:val="eop"/>
    <w:basedOn w:val="DefaultParagraphFont"/>
    <w:rsid w:val="00C47277"/>
  </w:style>
  <w:style w:type="character" w:customStyle="1" w:styleId="spellingerror">
    <w:name w:val="spellingerror"/>
    <w:basedOn w:val="DefaultParagraphFont"/>
    <w:rsid w:val="00C47277"/>
  </w:style>
  <w:style w:type="character" w:customStyle="1" w:styleId="contextualspellingandgrammarerror">
    <w:name w:val="contextualspellingandgrammarerror"/>
    <w:basedOn w:val="DefaultParagraphFont"/>
    <w:rsid w:val="00C47277"/>
  </w:style>
  <w:style w:type="character" w:customStyle="1" w:styleId="advancedproofingissue">
    <w:name w:val="advancedproofingissue"/>
    <w:basedOn w:val="DefaultParagraphFont"/>
    <w:rsid w:val="00C47277"/>
  </w:style>
  <w:style w:type="character" w:styleId="LineNumber">
    <w:name w:val="line number"/>
    <w:basedOn w:val="DefaultParagraphFont"/>
    <w:uiPriority w:val="99"/>
    <w:semiHidden/>
    <w:unhideWhenUsed/>
    <w:rsid w:val="004F1D7E"/>
  </w:style>
  <w:style w:type="paragraph" w:styleId="BalloonText">
    <w:name w:val="Balloon Text"/>
    <w:basedOn w:val="Normal"/>
    <w:link w:val="BalloonTextChar"/>
    <w:uiPriority w:val="99"/>
    <w:semiHidden/>
    <w:unhideWhenUsed/>
    <w:rsid w:val="00665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112"/>
    <w:rPr>
      <w:rFonts w:ascii="Segoe UI" w:hAnsi="Segoe UI" w:cs="Segoe UI"/>
      <w:sz w:val="18"/>
      <w:szCs w:val="18"/>
    </w:rPr>
  </w:style>
  <w:style w:type="character" w:customStyle="1" w:styleId="apple-converted-space">
    <w:name w:val="apple-converted-space"/>
    <w:basedOn w:val="DefaultParagraphFont"/>
    <w:rsid w:val="008F35B9"/>
  </w:style>
  <w:style w:type="character" w:styleId="Hyperlink">
    <w:name w:val="Hyperlink"/>
    <w:basedOn w:val="DefaultParagraphFont"/>
    <w:uiPriority w:val="99"/>
    <w:unhideWhenUsed/>
    <w:rsid w:val="009D5063"/>
    <w:rPr>
      <w:color w:val="0000FF"/>
      <w:u w:val="single"/>
    </w:rPr>
  </w:style>
  <w:style w:type="character" w:styleId="UnresolvedMention">
    <w:name w:val="Unresolved Mention"/>
    <w:basedOn w:val="DefaultParagraphFont"/>
    <w:uiPriority w:val="99"/>
    <w:semiHidden/>
    <w:unhideWhenUsed/>
    <w:rsid w:val="009D5063"/>
    <w:rPr>
      <w:color w:val="605E5C"/>
      <w:shd w:val="clear" w:color="auto" w:fill="E1DFDD"/>
    </w:rPr>
  </w:style>
  <w:style w:type="paragraph" w:styleId="Header">
    <w:name w:val="header"/>
    <w:basedOn w:val="Normal"/>
    <w:link w:val="HeaderChar"/>
    <w:uiPriority w:val="99"/>
    <w:unhideWhenUsed/>
    <w:rsid w:val="00A66D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DE5"/>
  </w:style>
  <w:style w:type="paragraph" w:styleId="Footer">
    <w:name w:val="footer"/>
    <w:basedOn w:val="Normal"/>
    <w:link w:val="FooterChar"/>
    <w:uiPriority w:val="99"/>
    <w:unhideWhenUsed/>
    <w:rsid w:val="00A66D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DE5"/>
  </w:style>
  <w:style w:type="paragraph" w:styleId="NormalWeb">
    <w:name w:val="Normal (Web)"/>
    <w:basedOn w:val="Normal"/>
    <w:uiPriority w:val="99"/>
    <w:unhideWhenUsed/>
    <w:rsid w:val="00A518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BF0781"/>
  </w:style>
  <w:style w:type="character" w:customStyle="1" w:styleId="pubyear">
    <w:name w:val="pubyear"/>
    <w:basedOn w:val="DefaultParagraphFont"/>
    <w:rsid w:val="00BF0781"/>
  </w:style>
  <w:style w:type="character" w:customStyle="1" w:styleId="articletitle">
    <w:name w:val="articletitle"/>
    <w:basedOn w:val="DefaultParagraphFont"/>
    <w:rsid w:val="00BF0781"/>
  </w:style>
  <w:style w:type="character" w:customStyle="1" w:styleId="vol">
    <w:name w:val="vol"/>
    <w:basedOn w:val="DefaultParagraphFont"/>
    <w:rsid w:val="00BF0781"/>
  </w:style>
  <w:style w:type="character" w:customStyle="1" w:styleId="pagefirst">
    <w:name w:val="pagefirst"/>
    <w:basedOn w:val="DefaultParagraphFont"/>
    <w:rsid w:val="00BF0781"/>
  </w:style>
  <w:style w:type="character" w:customStyle="1" w:styleId="pagelast">
    <w:name w:val="pagelast"/>
    <w:basedOn w:val="DefaultParagraphFont"/>
    <w:rsid w:val="00BF0781"/>
  </w:style>
  <w:style w:type="character" w:customStyle="1" w:styleId="citedissue">
    <w:name w:val="citedissue"/>
    <w:basedOn w:val="DefaultParagraphFont"/>
    <w:rsid w:val="00BF0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276584">
      <w:bodyDiv w:val="1"/>
      <w:marLeft w:val="0"/>
      <w:marRight w:val="0"/>
      <w:marTop w:val="0"/>
      <w:marBottom w:val="0"/>
      <w:divBdr>
        <w:top w:val="none" w:sz="0" w:space="0" w:color="auto"/>
        <w:left w:val="none" w:sz="0" w:space="0" w:color="auto"/>
        <w:bottom w:val="none" w:sz="0" w:space="0" w:color="auto"/>
        <w:right w:val="none" w:sz="0" w:space="0" w:color="auto"/>
      </w:divBdr>
      <w:divsChild>
        <w:div w:id="938609061">
          <w:marLeft w:val="0"/>
          <w:marRight w:val="0"/>
          <w:marTop w:val="0"/>
          <w:marBottom w:val="0"/>
          <w:divBdr>
            <w:top w:val="none" w:sz="0" w:space="0" w:color="auto"/>
            <w:left w:val="none" w:sz="0" w:space="0" w:color="auto"/>
            <w:bottom w:val="none" w:sz="0" w:space="0" w:color="auto"/>
            <w:right w:val="none" w:sz="0" w:space="0" w:color="auto"/>
          </w:divBdr>
        </w:div>
      </w:divsChild>
    </w:div>
    <w:div w:id="1022510257">
      <w:bodyDiv w:val="1"/>
      <w:marLeft w:val="0"/>
      <w:marRight w:val="0"/>
      <w:marTop w:val="0"/>
      <w:marBottom w:val="0"/>
      <w:divBdr>
        <w:top w:val="none" w:sz="0" w:space="0" w:color="auto"/>
        <w:left w:val="none" w:sz="0" w:space="0" w:color="auto"/>
        <w:bottom w:val="none" w:sz="0" w:space="0" w:color="auto"/>
        <w:right w:val="none" w:sz="0" w:space="0" w:color="auto"/>
      </w:divBdr>
    </w:div>
    <w:div w:id="1175223695">
      <w:bodyDiv w:val="1"/>
      <w:marLeft w:val="0"/>
      <w:marRight w:val="0"/>
      <w:marTop w:val="0"/>
      <w:marBottom w:val="0"/>
      <w:divBdr>
        <w:top w:val="none" w:sz="0" w:space="0" w:color="auto"/>
        <w:left w:val="none" w:sz="0" w:space="0" w:color="auto"/>
        <w:bottom w:val="none" w:sz="0" w:space="0" w:color="auto"/>
        <w:right w:val="none" w:sz="0" w:space="0" w:color="auto"/>
      </w:divBdr>
      <w:divsChild>
        <w:div w:id="1062866982">
          <w:marLeft w:val="0"/>
          <w:marRight w:val="0"/>
          <w:marTop w:val="0"/>
          <w:marBottom w:val="0"/>
          <w:divBdr>
            <w:top w:val="none" w:sz="0" w:space="0" w:color="auto"/>
            <w:left w:val="none" w:sz="0" w:space="0" w:color="auto"/>
            <w:bottom w:val="none" w:sz="0" w:space="0" w:color="auto"/>
            <w:right w:val="none" w:sz="0" w:space="0" w:color="auto"/>
          </w:divBdr>
        </w:div>
        <w:div w:id="122625410">
          <w:marLeft w:val="0"/>
          <w:marRight w:val="0"/>
          <w:marTop w:val="0"/>
          <w:marBottom w:val="0"/>
          <w:divBdr>
            <w:top w:val="none" w:sz="0" w:space="0" w:color="auto"/>
            <w:left w:val="none" w:sz="0" w:space="0" w:color="auto"/>
            <w:bottom w:val="none" w:sz="0" w:space="0" w:color="auto"/>
            <w:right w:val="none" w:sz="0" w:space="0" w:color="auto"/>
          </w:divBdr>
        </w:div>
        <w:div w:id="109203210">
          <w:marLeft w:val="0"/>
          <w:marRight w:val="0"/>
          <w:marTop w:val="0"/>
          <w:marBottom w:val="0"/>
          <w:divBdr>
            <w:top w:val="none" w:sz="0" w:space="0" w:color="auto"/>
            <w:left w:val="none" w:sz="0" w:space="0" w:color="auto"/>
            <w:bottom w:val="none" w:sz="0" w:space="0" w:color="auto"/>
            <w:right w:val="none" w:sz="0" w:space="0" w:color="auto"/>
          </w:divBdr>
        </w:div>
        <w:div w:id="1329016726">
          <w:marLeft w:val="0"/>
          <w:marRight w:val="0"/>
          <w:marTop w:val="0"/>
          <w:marBottom w:val="0"/>
          <w:divBdr>
            <w:top w:val="none" w:sz="0" w:space="0" w:color="auto"/>
            <w:left w:val="none" w:sz="0" w:space="0" w:color="auto"/>
            <w:bottom w:val="none" w:sz="0" w:space="0" w:color="auto"/>
            <w:right w:val="none" w:sz="0" w:space="0" w:color="auto"/>
          </w:divBdr>
        </w:div>
        <w:div w:id="389382042">
          <w:marLeft w:val="0"/>
          <w:marRight w:val="0"/>
          <w:marTop w:val="0"/>
          <w:marBottom w:val="0"/>
          <w:divBdr>
            <w:top w:val="none" w:sz="0" w:space="0" w:color="auto"/>
            <w:left w:val="none" w:sz="0" w:space="0" w:color="auto"/>
            <w:bottom w:val="none" w:sz="0" w:space="0" w:color="auto"/>
            <w:right w:val="none" w:sz="0" w:space="0" w:color="auto"/>
          </w:divBdr>
        </w:div>
        <w:div w:id="1608540466">
          <w:marLeft w:val="0"/>
          <w:marRight w:val="0"/>
          <w:marTop w:val="0"/>
          <w:marBottom w:val="0"/>
          <w:divBdr>
            <w:top w:val="none" w:sz="0" w:space="0" w:color="auto"/>
            <w:left w:val="none" w:sz="0" w:space="0" w:color="auto"/>
            <w:bottom w:val="none" w:sz="0" w:space="0" w:color="auto"/>
            <w:right w:val="none" w:sz="0" w:space="0" w:color="auto"/>
          </w:divBdr>
        </w:div>
        <w:div w:id="1792552079">
          <w:marLeft w:val="0"/>
          <w:marRight w:val="0"/>
          <w:marTop w:val="0"/>
          <w:marBottom w:val="0"/>
          <w:divBdr>
            <w:top w:val="none" w:sz="0" w:space="0" w:color="auto"/>
            <w:left w:val="none" w:sz="0" w:space="0" w:color="auto"/>
            <w:bottom w:val="none" w:sz="0" w:space="0" w:color="auto"/>
            <w:right w:val="none" w:sz="0" w:space="0" w:color="auto"/>
          </w:divBdr>
        </w:div>
        <w:div w:id="1941912257">
          <w:marLeft w:val="0"/>
          <w:marRight w:val="0"/>
          <w:marTop w:val="0"/>
          <w:marBottom w:val="0"/>
          <w:divBdr>
            <w:top w:val="none" w:sz="0" w:space="0" w:color="auto"/>
            <w:left w:val="none" w:sz="0" w:space="0" w:color="auto"/>
            <w:bottom w:val="none" w:sz="0" w:space="0" w:color="auto"/>
            <w:right w:val="none" w:sz="0" w:space="0" w:color="auto"/>
          </w:divBdr>
        </w:div>
        <w:div w:id="103961391">
          <w:marLeft w:val="0"/>
          <w:marRight w:val="0"/>
          <w:marTop w:val="0"/>
          <w:marBottom w:val="0"/>
          <w:divBdr>
            <w:top w:val="none" w:sz="0" w:space="0" w:color="auto"/>
            <w:left w:val="none" w:sz="0" w:space="0" w:color="auto"/>
            <w:bottom w:val="none" w:sz="0" w:space="0" w:color="auto"/>
            <w:right w:val="none" w:sz="0" w:space="0" w:color="auto"/>
          </w:divBdr>
        </w:div>
        <w:div w:id="1298802553">
          <w:marLeft w:val="0"/>
          <w:marRight w:val="0"/>
          <w:marTop w:val="0"/>
          <w:marBottom w:val="0"/>
          <w:divBdr>
            <w:top w:val="none" w:sz="0" w:space="0" w:color="auto"/>
            <w:left w:val="none" w:sz="0" w:space="0" w:color="auto"/>
            <w:bottom w:val="none" w:sz="0" w:space="0" w:color="auto"/>
            <w:right w:val="none" w:sz="0" w:space="0" w:color="auto"/>
          </w:divBdr>
        </w:div>
        <w:div w:id="1705330295">
          <w:marLeft w:val="0"/>
          <w:marRight w:val="0"/>
          <w:marTop w:val="0"/>
          <w:marBottom w:val="0"/>
          <w:divBdr>
            <w:top w:val="none" w:sz="0" w:space="0" w:color="auto"/>
            <w:left w:val="none" w:sz="0" w:space="0" w:color="auto"/>
            <w:bottom w:val="none" w:sz="0" w:space="0" w:color="auto"/>
            <w:right w:val="none" w:sz="0" w:space="0" w:color="auto"/>
          </w:divBdr>
        </w:div>
        <w:div w:id="1542740221">
          <w:marLeft w:val="0"/>
          <w:marRight w:val="0"/>
          <w:marTop w:val="0"/>
          <w:marBottom w:val="0"/>
          <w:divBdr>
            <w:top w:val="none" w:sz="0" w:space="0" w:color="auto"/>
            <w:left w:val="none" w:sz="0" w:space="0" w:color="auto"/>
            <w:bottom w:val="none" w:sz="0" w:space="0" w:color="auto"/>
            <w:right w:val="none" w:sz="0" w:space="0" w:color="auto"/>
          </w:divBdr>
        </w:div>
        <w:div w:id="394938748">
          <w:marLeft w:val="0"/>
          <w:marRight w:val="0"/>
          <w:marTop w:val="0"/>
          <w:marBottom w:val="0"/>
          <w:divBdr>
            <w:top w:val="none" w:sz="0" w:space="0" w:color="auto"/>
            <w:left w:val="none" w:sz="0" w:space="0" w:color="auto"/>
            <w:bottom w:val="none" w:sz="0" w:space="0" w:color="auto"/>
            <w:right w:val="none" w:sz="0" w:space="0" w:color="auto"/>
          </w:divBdr>
        </w:div>
        <w:div w:id="738016175">
          <w:marLeft w:val="0"/>
          <w:marRight w:val="0"/>
          <w:marTop w:val="0"/>
          <w:marBottom w:val="0"/>
          <w:divBdr>
            <w:top w:val="none" w:sz="0" w:space="0" w:color="auto"/>
            <w:left w:val="none" w:sz="0" w:space="0" w:color="auto"/>
            <w:bottom w:val="none" w:sz="0" w:space="0" w:color="auto"/>
            <w:right w:val="none" w:sz="0" w:space="0" w:color="auto"/>
          </w:divBdr>
        </w:div>
        <w:div w:id="1016539118">
          <w:marLeft w:val="0"/>
          <w:marRight w:val="0"/>
          <w:marTop w:val="0"/>
          <w:marBottom w:val="0"/>
          <w:divBdr>
            <w:top w:val="none" w:sz="0" w:space="0" w:color="auto"/>
            <w:left w:val="none" w:sz="0" w:space="0" w:color="auto"/>
            <w:bottom w:val="none" w:sz="0" w:space="0" w:color="auto"/>
            <w:right w:val="none" w:sz="0" w:space="0" w:color="auto"/>
          </w:divBdr>
        </w:div>
        <w:div w:id="1687900715">
          <w:marLeft w:val="0"/>
          <w:marRight w:val="0"/>
          <w:marTop w:val="0"/>
          <w:marBottom w:val="0"/>
          <w:divBdr>
            <w:top w:val="none" w:sz="0" w:space="0" w:color="auto"/>
            <w:left w:val="none" w:sz="0" w:space="0" w:color="auto"/>
            <w:bottom w:val="none" w:sz="0" w:space="0" w:color="auto"/>
            <w:right w:val="none" w:sz="0" w:space="0" w:color="auto"/>
          </w:divBdr>
        </w:div>
        <w:div w:id="1686126539">
          <w:marLeft w:val="0"/>
          <w:marRight w:val="0"/>
          <w:marTop w:val="0"/>
          <w:marBottom w:val="0"/>
          <w:divBdr>
            <w:top w:val="none" w:sz="0" w:space="0" w:color="auto"/>
            <w:left w:val="none" w:sz="0" w:space="0" w:color="auto"/>
            <w:bottom w:val="none" w:sz="0" w:space="0" w:color="auto"/>
            <w:right w:val="none" w:sz="0" w:space="0" w:color="auto"/>
          </w:divBdr>
        </w:div>
        <w:div w:id="1484588483">
          <w:marLeft w:val="0"/>
          <w:marRight w:val="0"/>
          <w:marTop w:val="0"/>
          <w:marBottom w:val="0"/>
          <w:divBdr>
            <w:top w:val="none" w:sz="0" w:space="0" w:color="auto"/>
            <w:left w:val="none" w:sz="0" w:space="0" w:color="auto"/>
            <w:bottom w:val="none" w:sz="0" w:space="0" w:color="auto"/>
            <w:right w:val="none" w:sz="0" w:space="0" w:color="auto"/>
          </w:divBdr>
        </w:div>
        <w:div w:id="142745305">
          <w:marLeft w:val="0"/>
          <w:marRight w:val="0"/>
          <w:marTop w:val="0"/>
          <w:marBottom w:val="0"/>
          <w:divBdr>
            <w:top w:val="none" w:sz="0" w:space="0" w:color="auto"/>
            <w:left w:val="none" w:sz="0" w:space="0" w:color="auto"/>
            <w:bottom w:val="none" w:sz="0" w:space="0" w:color="auto"/>
            <w:right w:val="none" w:sz="0" w:space="0" w:color="auto"/>
          </w:divBdr>
        </w:div>
        <w:div w:id="246381960">
          <w:marLeft w:val="0"/>
          <w:marRight w:val="0"/>
          <w:marTop w:val="0"/>
          <w:marBottom w:val="0"/>
          <w:divBdr>
            <w:top w:val="none" w:sz="0" w:space="0" w:color="auto"/>
            <w:left w:val="none" w:sz="0" w:space="0" w:color="auto"/>
            <w:bottom w:val="none" w:sz="0" w:space="0" w:color="auto"/>
            <w:right w:val="none" w:sz="0" w:space="0" w:color="auto"/>
          </w:divBdr>
        </w:div>
        <w:div w:id="98336591">
          <w:marLeft w:val="0"/>
          <w:marRight w:val="0"/>
          <w:marTop w:val="0"/>
          <w:marBottom w:val="0"/>
          <w:divBdr>
            <w:top w:val="none" w:sz="0" w:space="0" w:color="auto"/>
            <w:left w:val="none" w:sz="0" w:space="0" w:color="auto"/>
            <w:bottom w:val="none" w:sz="0" w:space="0" w:color="auto"/>
            <w:right w:val="none" w:sz="0" w:space="0" w:color="auto"/>
          </w:divBdr>
        </w:div>
        <w:div w:id="832140367">
          <w:marLeft w:val="0"/>
          <w:marRight w:val="0"/>
          <w:marTop w:val="0"/>
          <w:marBottom w:val="0"/>
          <w:divBdr>
            <w:top w:val="none" w:sz="0" w:space="0" w:color="auto"/>
            <w:left w:val="none" w:sz="0" w:space="0" w:color="auto"/>
            <w:bottom w:val="none" w:sz="0" w:space="0" w:color="auto"/>
            <w:right w:val="none" w:sz="0" w:space="0" w:color="auto"/>
          </w:divBdr>
        </w:div>
        <w:div w:id="611286995">
          <w:marLeft w:val="0"/>
          <w:marRight w:val="0"/>
          <w:marTop w:val="0"/>
          <w:marBottom w:val="0"/>
          <w:divBdr>
            <w:top w:val="none" w:sz="0" w:space="0" w:color="auto"/>
            <w:left w:val="none" w:sz="0" w:space="0" w:color="auto"/>
            <w:bottom w:val="none" w:sz="0" w:space="0" w:color="auto"/>
            <w:right w:val="none" w:sz="0" w:space="0" w:color="auto"/>
          </w:divBdr>
        </w:div>
        <w:div w:id="1962109692">
          <w:marLeft w:val="0"/>
          <w:marRight w:val="0"/>
          <w:marTop w:val="0"/>
          <w:marBottom w:val="0"/>
          <w:divBdr>
            <w:top w:val="none" w:sz="0" w:space="0" w:color="auto"/>
            <w:left w:val="none" w:sz="0" w:space="0" w:color="auto"/>
            <w:bottom w:val="none" w:sz="0" w:space="0" w:color="auto"/>
            <w:right w:val="none" w:sz="0" w:space="0" w:color="auto"/>
          </w:divBdr>
        </w:div>
        <w:div w:id="1640919438">
          <w:marLeft w:val="0"/>
          <w:marRight w:val="0"/>
          <w:marTop w:val="0"/>
          <w:marBottom w:val="0"/>
          <w:divBdr>
            <w:top w:val="none" w:sz="0" w:space="0" w:color="auto"/>
            <w:left w:val="none" w:sz="0" w:space="0" w:color="auto"/>
            <w:bottom w:val="none" w:sz="0" w:space="0" w:color="auto"/>
            <w:right w:val="none" w:sz="0" w:space="0" w:color="auto"/>
          </w:divBdr>
        </w:div>
        <w:div w:id="138034937">
          <w:marLeft w:val="0"/>
          <w:marRight w:val="0"/>
          <w:marTop w:val="0"/>
          <w:marBottom w:val="0"/>
          <w:divBdr>
            <w:top w:val="none" w:sz="0" w:space="0" w:color="auto"/>
            <w:left w:val="none" w:sz="0" w:space="0" w:color="auto"/>
            <w:bottom w:val="none" w:sz="0" w:space="0" w:color="auto"/>
            <w:right w:val="none" w:sz="0" w:space="0" w:color="auto"/>
          </w:divBdr>
        </w:div>
        <w:div w:id="1974869985">
          <w:marLeft w:val="0"/>
          <w:marRight w:val="0"/>
          <w:marTop w:val="0"/>
          <w:marBottom w:val="0"/>
          <w:divBdr>
            <w:top w:val="none" w:sz="0" w:space="0" w:color="auto"/>
            <w:left w:val="none" w:sz="0" w:space="0" w:color="auto"/>
            <w:bottom w:val="none" w:sz="0" w:space="0" w:color="auto"/>
            <w:right w:val="none" w:sz="0" w:space="0" w:color="auto"/>
          </w:divBdr>
        </w:div>
        <w:div w:id="2056388732">
          <w:marLeft w:val="0"/>
          <w:marRight w:val="0"/>
          <w:marTop w:val="0"/>
          <w:marBottom w:val="0"/>
          <w:divBdr>
            <w:top w:val="none" w:sz="0" w:space="0" w:color="auto"/>
            <w:left w:val="none" w:sz="0" w:space="0" w:color="auto"/>
            <w:bottom w:val="none" w:sz="0" w:space="0" w:color="auto"/>
            <w:right w:val="none" w:sz="0" w:space="0" w:color="auto"/>
          </w:divBdr>
        </w:div>
        <w:div w:id="376394113">
          <w:marLeft w:val="0"/>
          <w:marRight w:val="0"/>
          <w:marTop w:val="0"/>
          <w:marBottom w:val="0"/>
          <w:divBdr>
            <w:top w:val="none" w:sz="0" w:space="0" w:color="auto"/>
            <w:left w:val="none" w:sz="0" w:space="0" w:color="auto"/>
            <w:bottom w:val="none" w:sz="0" w:space="0" w:color="auto"/>
            <w:right w:val="none" w:sz="0" w:space="0" w:color="auto"/>
          </w:divBdr>
        </w:div>
        <w:div w:id="1820347210">
          <w:marLeft w:val="0"/>
          <w:marRight w:val="0"/>
          <w:marTop w:val="0"/>
          <w:marBottom w:val="0"/>
          <w:divBdr>
            <w:top w:val="none" w:sz="0" w:space="0" w:color="auto"/>
            <w:left w:val="none" w:sz="0" w:space="0" w:color="auto"/>
            <w:bottom w:val="none" w:sz="0" w:space="0" w:color="auto"/>
            <w:right w:val="none" w:sz="0" w:space="0" w:color="auto"/>
          </w:divBdr>
        </w:div>
        <w:div w:id="1776635649">
          <w:marLeft w:val="0"/>
          <w:marRight w:val="0"/>
          <w:marTop w:val="0"/>
          <w:marBottom w:val="0"/>
          <w:divBdr>
            <w:top w:val="none" w:sz="0" w:space="0" w:color="auto"/>
            <w:left w:val="none" w:sz="0" w:space="0" w:color="auto"/>
            <w:bottom w:val="none" w:sz="0" w:space="0" w:color="auto"/>
            <w:right w:val="none" w:sz="0" w:space="0" w:color="auto"/>
          </w:divBdr>
        </w:div>
        <w:div w:id="2003044294">
          <w:marLeft w:val="0"/>
          <w:marRight w:val="0"/>
          <w:marTop w:val="0"/>
          <w:marBottom w:val="0"/>
          <w:divBdr>
            <w:top w:val="none" w:sz="0" w:space="0" w:color="auto"/>
            <w:left w:val="none" w:sz="0" w:space="0" w:color="auto"/>
            <w:bottom w:val="none" w:sz="0" w:space="0" w:color="auto"/>
            <w:right w:val="none" w:sz="0" w:space="0" w:color="auto"/>
          </w:divBdr>
        </w:div>
        <w:div w:id="1215890213">
          <w:marLeft w:val="0"/>
          <w:marRight w:val="0"/>
          <w:marTop w:val="0"/>
          <w:marBottom w:val="0"/>
          <w:divBdr>
            <w:top w:val="none" w:sz="0" w:space="0" w:color="auto"/>
            <w:left w:val="none" w:sz="0" w:space="0" w:color="auto"/>
            <w:bottom w:val="none" w:sz="0" w:space="0" w:color="auto"/>
            <w:right w:val="none" w:sz="0" w:space="0" w:color="auto"/>
          </w:divBdr>
        </w:div>
        <w:div w:id="921988918">
          <w:marLeft w:val="0"/>
          <w:marRight w:val="0"/>
          <w:marTop w:val="0"/>
          <w:marBottom w:val="0"/>
          <w:divBdr>
            <w:top w:val="none" w:sz="0" w:space="0" w:color="auto"/>
            <w:left w:val="none" w:sz="0" w:space="0" w:color="auto"/>
            <w:bottom w:val="none" w:sz="0" w:space="0" w:color="auto"/>
            <w:right w:val="none" w:sz="0" w:space="0" w:color="auto"/>
          </w:divBdr>
        </w:div>
        <w:div w:id="411047546">
          <w:marLeft w:val="0"/>
          <w:marRight w:val="0"/>
          <w:marTop w:val="0"/>
          <w:marBottom w:val="0"/>
          <w:divBdr>
            <w:top w:val="none" w:sz="0" w:space="0" w:color="auto"/>
            <w:left w:val="none" w:sz="0" w:space="0" w:color="auto"/>
            <w:bottom w:val="none" w:sz="0" w:space="0" w:color="auto"/>
            <w:right w:val="none" w:sz="0" w:space="0" w:color="auto"/>
          </w:divBdr>
        </w:div>
        <w:div w:id="1166094161">
          <w:marLeft w:val="0"/>
          <w:marRight w:val="0"/>
          <w:marTop w:val="0"/>
          <w:marBottom w:val="0"/>
          <w:divBdr>
            <w:top w:val="none" w:sz="0" w:space="0" w:color="auto"/>
            <w:left w:val="none" w:sz="0" w:space="0" w:color="auto"/>
            <w:bottom w:val="none" w:sz="0" w:space="0" w:color="auto"/>
            <w:right w:val="none" w:sz="0" w:space="0" w:color="auto"/>
          </w:divBdr>
        </w:div>
        <w:div w:id="1303074834">
          <w:marLeft w:val="0"/>
          <w:marRight w:val="0"/>
          <w:marTop w:val="0"/>
          <w:marBottom w:val="0"/>
          <w:divBdr>
            <w:top w:val="none" w:sz="0" w:space="0" w:color="auto"/>
            <w:left w:val="none" w:sz="0" w:space="0" w:color="auto"/>
            <w:bottom w:val="none" w:sz="0" w:space="0" w:color="auto"/>
            <w:right w:val="none" w:sz="0" w:space="0" w:color="auto"/>
          </w:divBdr>
        </w:div>
        <w:div w:id="986131831">
          <w:marLeft w:val="0"/>
          <w:marRight w:val="0"/>
          <w:marTop w:val="0"/>
          <w:marBottom w:val="0"/>
          <w:divBdr>
            <w:top w:val="none" w:sz="0" w:space="0" w:color="auto"/>
            <w:left w:val="none" w:sz="0" w:space="0" w:color="auto"/>
            <w:bottom w:val="none" w:sz="0" w:space="0" w:color="auto"/>
            <w:right w:val="none" w:sz="0" w:space="0" w:color="auto"/>
          </w:divBdr>
        </w:div>
        <w:div w:id="1047875789">
          <w:marLeft w:val="0"/>
          <w:marRight w:val="0"/>
          <w:marTop w:val="0"/>
          <w:marBottom w:val="0"/>
          <w:divBdr>
            <w:top w:val="none" w:sz="0" w:space="0" w:color="auto"/>
            <w:left w:val="none" w:sz="0" w:space="0" w:color="auto"/>
            <w:bottom w:val="none" w:sz="0" w:space="0" w:color="auto"/>
            <w:right w:val="none" w:sz="0" w:space="0" w:color="auto"/>
          </w:divBdr>
        </w:div>
        <w:div w:id="1640840015">
          <w:marLeft w:val="0"/>
          <w:marRight w:val="0"/>
          <w:marTop w:val="0"/>
          <w:marBottom w:val="0"/>
          <w:divBdr>
            <w:top w:val="none" w:sz="0" w:space="0" w:color="auto"/>
            <w:left w:val="none" w:sz="0" w:space="0" w:color="auto"/>
            <w:bottom w:val="none" w:sz="0" w:space="0" w:color="auto"/>
            <w:right w:val="none" w:sz="0" w:space="0" w:color="auto"/>
          </w:divBdr>
        </w:div>
        <w:div w:id="1608269633">
          <w:marLeft w:val="0"/>
          <w:marRight w:val="0"/>
          <w:marTop w:val="0"/>
          <w:marBottom w:val="0"/>
          <w:divBdr>
            <w:top w:val="none" w:sz="0" w:space="0" w:color="auto"/>
            <w:left w:val="none" w:sz="0" w:space="0" w:color="auto"/>
            <w:bottom w:val="none" w:sz="0" w:space="0" w:color="auto"/>
            <w:right w:val="none" w:sz="0" w:space="0" w:color="auto"/>
          </w:divBdr>
        </w:div>
        <w:div w:id="1102338219">
          <w:marLeft w:val="0"/>
          <w:marRight w:val="0"/>
          <w:marTop w:val="0"/>
          <w:marBottom w:val="0"/>
          <w:divBdr>
            <w:top w:val="none" w:sz="0" w:space="0" w:color="auto"/>
            <w:left w:val="none" w:sz="0" w:space="0" w:color="auto"/>
            <w:bottom w:val="none" w:sz="0" w:space="0" w:color="auto"/>
            <w:right w:val="none" w:sz="0" w:space="0" w:color="auto"/>
          </w:divBdr>
        </w:div>
        <w:div w:id="912737818">
          <w:marLeft w:val="0"/>
          <w:marRight w:val="0"/>
          <w:marTop w:val="0"/>
          <w:marBottom w:val="0"/>
          <w:divBdr>
            <w:top w:val="none" w:sz="0" w:space="0" w:color="auto"/>
            <w:left w:val="none" w:sz="0" w:space="0" w:color="auto"/>
            <w:bottom w:val="none" w:sz="0" w:space="0" w:color="auto"/>
            <w:right w:val="none" w:sz="0" w:space="0" w:color="auto"/>
          </w:divBdr>
        </w:div>
        <w:div w:id="2018844836">
          <w:marLeft w:val="0"/>
          <w:marRight w:val="0"/>
          <w:marTop w:val="0"/>
          <w:marBottom w:val="0"/>
          <w:divBdr>
            <w:top w:val="none" w:sz="0" w:space="0" w:color="auto"/>
            <w:left w:val="none" w:sz="0" w:space="0" w:color="auto"/>
            <w:bottom w:val="none" w:sz="0" w:space="0" w:color="auto"/>
            <w:right w:val="none" w:sz="0" w:space="0" w:color="auto"/>
          </w:divBdr>
        </w:div>
        <w:div w:id="991056613">
          <w:marLeft w:val="0"/>
          <w:marRight w:val="0"/>
          <w:marTop w:val="0"/>
          <w:marBottom w:val="0"/>
          <w:divBdr>
            <w:top w:val="none" w:sz="0" w:space="0" w:color="auto"/>
            <w:left w:val="none" w:sz="0" w:space="0" w:color="auto"/>
            <w:bottom w:val="none" w:sz="0" w:space="0" w:color="auto"/>
            <w:right w:val="none" w:sz="0" w:space="0" w:color="auto"/>
          </w:divBdr>
        </w:div>
        <w:div w:id="1178927127">
          <w:marLeft w:val="0"/>
          <w:marRight w:val="0"/>
          <w:marTop w:val="0"/>
          <w:marBottom w:val="0"/>
          <w:divBdr>
            <w:top w:val="none" w:sz="0" w:space="0" w:color="auto"/>
            <w:left w:val="none" w:sz="0" w:space="0" w:color="auto"/>
            <w:bottom w:val="none" w:sz="0" w:space="0" w:color="auto"/>
            <w:right w:val="none" w:sz="0" w:space="0" w:color="auto"/>
          </w:divBdr>
        </w:div>
        <w:div w:id="170608165">
          <w:marLeft w:val="0"/>
          <w:marRight w:val="0"/>
          <w:marTop w:val="0"/>
          <w:marBottom w:val="0"/>
          <w:divBdr>
            <w:top w:val="none" w:sz="0" w:space="0" w:color="auto"/>
            <w:left w:val="none" w:sz="0" w:space="0" w:color="auto"/>
            <w:bottom w:val="none" w:sz="0" w:space="0" w:color="auto"/>
            <w:right w:val="none" w:sz="0" w:space="0" w:color="auto"/>
          </w:divBdr>
        </w:div>
        <w:div w:id="123042559">
          <w:marLeft w:val="0"/>
          <w:marRight w:val="0"/>
          <w:marTop w:val="0"/>
          <w:marBottom w:val="0"/>
          <w:divBdr>
            <w:top w:val="none" w:sz="0" w:space="0" w:color="auto"/>
            <w:left w:val="none" w:sz="0" w:space="0" w:color="auto"/>
            <w:bottom w:val="none" w:sz="0" w:space="0" w:color="auto"/>
            <w:right w:val="none" w:sz="0" w:space="0" w:color="auto"/>
          </w:divBdr>
        </w:div>
        <w:div w:id="841317091">
          <w:marLeft w:val="0"/>
          <w:marRight w:val="0"/>
          <w:marTop w:val="0"/>
          <w:marBottom w:val="0"/>
          <w:divBdr>
            <w:top w:val="none" w:sz="0" w:space="0" w:color="auto"/>
            <w:left w:val="none" w:sz="0" w:space="0" w:color="auto"/>
            <w:bottom w:val="none" w:sz="0" w:space="0" w:color="auto"/>
            <w:right w:val="none" w:sz="0" w:space="0" w:color="auto"/>
          </w:divBdr>
        </w:div>
        <w:div w:id="28840168">
          <w:marLeft w:val="0"/>
          <w:marRight w:val="0"/>
          <w:marTop w:val="0"/>
          <w:marBottom w:val="0"/>
          <w:divBdr>
            <w:top w:val="none" w:sz="0" w:space="0" w:color="auto"/>
            <w:left w:val="none" w:sz="0" w:space="0" w:color="auto"/>
            <w:bottom w:val="none" w:sz="0" w:space="0" w:color="auto"/>
            <w:right w:val="none" w:sz="0" w:space="0" w:color="auto"/>
          </w:divBdr>
        </w:div>
        <w:div w:id="819425959">
          <w:marLeft w:val="0"/>
          <w:marRight w:val="0"/>
          <w:marTop w:val="0"/>
          <w:marBottom w:val="0"/>
          <w:divBdr>
            <w:top w:val="none" w:sz="0" w:space="0" w:color="auto"/>
            <w:left w:val="none" w:sz="0" w:space="0" w:color="auto"/>
            <w:bottom w:val="none" w:sz="0" w:space="0" w:color="auto"/>
            <w:right w:val="none" w:sz="0" w:space="0" w:color="auto"/>
          </w:divBdr>
        </w:div>
        <w:div w:id="168718448">
          <w:marLeft w:val="0"/>
          <w:marRight w:val="0"/>
          <w:marTop w:val="0"/>
          <w:marBottom w:val="0"/>
          <w:divBdr>
            <w:top w:val="none" w:sz="0" w:space="0" w:color="auto"/>
            <w:left w:val="none" w:sz="0" w:space="0" w:color="auto"/>
            <w:bottom w:val="none" w:sz="0" w:space="0" w:color="auto"/>
            <w:right w:val="none" w:sz="0" w:space="0" w:color="auto"/>
          </w:divBdr>
        </w:div>
        <w:div w:id="462314793">
          <w:marLeft w:val="0"/>
          <w:marRight w:val="0"/>
          <w:marTop w:val="0"/>
          <w:marBottom w:val="0"/>
          <w:divBdr>
            <w:top w:val="none" w:sz="0" w:space="0" w:color="auto"/>
            <w:left w:val="none" w:sz="0" w:space="0" w:color="auto"/>
            <w:bottom w:val="none" w:sz="0" w:space="0" w:color="auto"/>
            <w:right w:val="none" w:sz="0" w:space="0" w:color="auto"/>
          </w:divBdr>
        </w:div>
        <w:div w:id="512769939">
          <w:marLeft w:val="0"/>
          <w:marRight w:val="0"/>
          <w:marTop w:val="0"/>
          <w:marBottom w:val="0"/>
          <w:divBdr>
            <w:top w:val="none" w:sz="0" w:space="0" w:color="auto"/>
            <w:left w:val="none" w:sz="0" w:space="0" w:color="auto"/>
            <w:bottom w:val="none" w:sz="0" w:space="0" w:color="auto"/>
            <w:right w:val="none" w:sz="0" w:space="0" w:color="auto"/>
          </w:divBdr>
        </w:div>
        <w:div w:id="207763392">
          <w:marLeft w:val="0"/>
          <w:marRight w:val="0"/>
          <w:marTop w:val="0"/>
          <w:marBottom w:val="0"/>
          <w:divBdr>
            <w:top w:val="none" w:sz="0" w:space="0" w:color="auto"/>
            <w:left w:val="none" w:sz="0" w:space="0" w:color="auto"/>
            <w:bottom w:val="none" w:sz="0" w:space="0" w:color="auto"/>
            <w:right w:val="none" w:sz="0" w:space="0" w:color="auto"/>
          </w:divBdr>
        </w:div>
        <w:div w:id="1413313532">
          <w:marLeft w:val="0"/>
          <w:marRight w:val="0"/>
          <w:marTop w:val="0"/>
          <w:marBottom w:val="0"/>
          <w:divBdr>
            <w:top w:val="none" w:sz="0" w:space="0" w:color="auto"/>
            <w:left w:val="none" w:sz="0" w:space="0" w:color="auto"/>
            <w:bottom w:val="none" w:sz="0" w:space="0" w:color="auto"/>
            <w:right w:val="none" w:sz="0" w:space="0" w:color="auto"/>
          </w:divBdr>
        </w:div>
        <w:div w:id="997878124">
          <w:marLeft w:val="0"/>
          <w:marRight w:val="0"/>
          <w:marTop w:val="0"/>
          <w:marBottom w:val="0"/>
          <w:divBdr>
            <w:top w:val="none" w:sz="0" w:space="0" w:color="auto"/>
            <w:left w:val="none" w:sz="0" w:space="0" w:color="auto"/>
            <w:bottom w:val="none" w:sz="0" w:space="0" w:color="auto"/>
            <w:right w:val="none" w:sz="0" w:space="0" w:color="auto"/>
          </w:divBdr>
        </w:div>
        <w:div w:id="138502872">
          <w:marLeft w:val="0"/>
          <w:marRight w:val="0"/>
          <w:marTop w:val="0"/>
          <w:marBottom w:val="0"/>
          <w:divBdr>
            <w:top w:val="none" w:sz="0" w:space="0" w:color="auto"/>
            <w:left w:val="none" w:sz="0" w:space="0" w:color="auto"/>
            <w:bottom w:val="none" w:sz="0" w:space="0" w:color="auto"/>
            <w:right w:val="none" w:sz="0" w:space="0" w:color="auto"/>
          </w:divBdr>
        </w:div>
        <w:div w:id="738022896">
          <w:marLeft w:val="0"/>
          <w:marRight w:val="0"/>
          <w:marTop w:val="0"/>
          <w:marBottom w:val="0"/>
          <w:divBdr>
            <w:top w:val="none" w:sz="0" w:space="0" w:color="auto"/>
            <w:left w:val="none" w:sz="0" w:space="0" w:color="auto"/>
            <w:bottom w:val="none" w:sz="0" w:space="0" w:color="auto"/>
            <w:right w:val="none" w:sz="0" w:space="0" w:color="auto"/>
          </w:divBdr>
        </w:div>
        <w:div w:id="175072891">
          <w:marLeft w:val="0"/>
          <w:marRight w:val="0"/>
          <w:marTop w:val="0"/>
          <w:marBottom w:val="0"/>
          <w:divBdr>
            <w:top w:val="none" w:sz="0" w:space="0" w:color="auto"/>
            <w:left w:val="none" w:sz="0" w:space="0" w:color="auto"/>
            <w:bottom w:val="none" w:sz="0" w:space="0" w:color="auto"/>
            <w:right w:val="none" w:sz="0" w:space="0" w:color="auto"/>
          </w:divBdr>
        </w:div>
        <w:div w:id="371154666">
          <w:marLeft w:val="0"/>
          <w:marRight w:val="0"/>
          <w:marTop w:val="0"/>
          <w:marBottom w:val="0"/>
          <w:divBdr>
            <w:top w:val="none" w:sz="0" w:space="0" w:color="auto"/>
            <w:left w:val="none" w:sz="0" w:space="0" w:color="auto"/>
            <w:bottom w:val="none" w:sz="0" w:space="0" w:color="auto"/>
            <w:right w:val="none" w:sz="0" w:space="0" w:color="auto"/>
          </w:divBdr>
        </w:div>
        <w:div w:id="1606499726">
          <w:marLeft w:val="0"/>
          <w:marRight w:val="0"/>
          <w:marTop w:val="0"/>
          <w:marBottom w:val="0"/>
          <w:divBdr>
            <w:top w:val="none" w:sz="0" w:space="0" w:color="auto"/>
            <w:left w:val="none" w:sz="0" w:space="0" w:color="auto"/>
            <w:bottom w:val="none" w:sz="0" w:space="0" w:color="auto"/>
            <w:right w:val="none" w:sz="0" w:space="0" w:color="auto"/>
          </w:divBdr>
        </w:div>
        <w:div w:id="250700426">
          <w:marLeft w:val="0"/>
          <w:marRight w:val="0"/>
          <w:marTop w:val="0"/>
          <w:marBottom w:val="0"/>
          <w:divBdr>
            <w:top w:val="none" w:sz="0" w:space="0" w:color="auto"/>
            <w:left w:val="none" w:sz="0" w:space="0" w:color="auto"/>
            <w:bottom w:val="none" w:sz="0" w:space="0" w:color="auto"/>
            <w:right w:val="none" w:sz="0" w:space="0" w:color="auto"/>
          </w:divBdr>
        </w:div>
        <w:div w:id="1920599242">
          <w:marLeft w:val="0"/>
          <w:marRight w:val="0"/>
          <w:marTop w:val="0"/>
          <w:marBottom w:val="0"/>
          <w:divBdr>
            <w:top w:val="none" w:sz="0" w:space="0" w:color="auto"/>
            <w:left w:val="none" w:sz="0" w:space="0" w:color="auto"/>
            <w:bottom w:val="none" w:sz="0" w:space="0" w:color="auto"/>
            <w:right w:val="none" w:sz="0" w:space="0" w:color="auto"/>
          </w:divBdr>
        </w:div>
        <w:div w:id="1077358381">
          <w:marLeft w:val="0"/>
          <w:marRight w:val="0"/>
          <w:marTop w:val="0"/>
          <w:marBottom w:val="0"/>
          <w:divBdr>
            <w:top w:val="none" w:sz="0" w:space="0" w:color="auto"/>
            <w:left w:val="none" w:sz="0" w:space="0" w:color="auto"/>
            <w:bottom w:val="none" w:sz="0" w:space="0" w:color="auto"/>
            <w:right w:val="none" w:sz="0" w:space="0" w:color="auto"/>
          </w:divBdr>
        </w:div>
        <w:div w:id="1572931816">
          <w:marLeft w:val="0"/>
          <w:marRight w:val="0"/>
          <w:marTop w:val="0"/>
          <w:marBottom w:val="0"/>
          <w:divBdr>
            <w:top w:val="none" w:sz="0" w:space="0" w:color="auto"/>
            <w:left w:val="none" w:sz="0" w:space="0" w:color="auto"/>
            <w:bottom w:val="none" w:sz="0" w:space="0" w:color="auto"/>
            <w:right w:val="none" w:sz="0" w:space="0" w:color="auto"/>
          </w:divBdr>
        </w:div>
        <w:div w:id="1078595220">
          <w:marLeft w:val="0"/>
          <w:marRight w:val="0"/>
          <w:marTop w:val="0"/>
          <w:marBottom w:val="0"/>
          <w:divBdr>
            <w:top w:val="none" w:sz="0" w:space="0" w:color="auto"/>
            <w:left w:val="none" w:sz="0" w:space="0" w:color="auto"/>
            <w:bottom w:val="none" w:sz="0" w:space="0" w:color="auto"/>
            <w:right w:val="none" w:sz="0" w:space="0" w:color="auto"/>
          </w:divBdr>
        </w:div>
        <w:div w:id="1618830353">
          <w:marLeft w:val="0"/>
          <w:marRight w:val="0"/>
          <w:marTop w:val="0"/>
          <w:marBottom w:val="0"/>
          <w:divBdr>
            <w:top w:val="none" w:sz="0" w:space="0" w:color="auto"/>
            <w:left w:val="none" w:sz="0" w:space="0" w:color="auto"/>
            <w:bottom w:val="none" w:sz="0" w:space="0" w:color="auto"/>
            <w:right w:val="none" w:sz="0" w:space="0" w:color="auto"/>
          </w:divBdr>
        </w:div>
        <w:div w:id="135530655">
          <w:marLeft w:val="0"/>
          <w:marRight w:val="0"/>
          <w:marTop w:val="0"/>
          <w:marBottom w:val="0"/>
          <w:divBdr>
            <w:top w:val="none" w:sz="0" w:space="0" w:color="auto"/>
            <w:left w:val="none" w:sz="0" w:space="0" w:color="auto"/>
            <w:bottom w:val="none" w:sz="0" w:space="0" w:color="auto"/>
            <w:right w:val="none" w:sz="0" w:space="0" w:color="auto"/>
          </w:divBdr>
        </w:div>
        <w:div w:id="1491562438">
          <w:marLeft w:val="0"/>
          <w:marRight w:val="0"/>
          <w:marTop w:val="0"/>
          <w:marBottom w:val="0"/>
          <w:divBdr>
            <w:top w:val="none" w:sz="0" w:space="0" w:color="auto"/>
            <w:left w:val="none" w:sz="0" w:space="0" w:color="auto"/>
            <w:bottom w:val="none" w:sz="0" w:space="0" w:color="auto"/>
            <w:right w:val="none" w:sz="0" w:space="0" w:color="auto"/>
          </w:divBdr>
        </w:div>
        <w:div w:id="680206094">
          <w:marLeft w:val="0"/>
          <w:marRight w:val="0"/>
          <w:marTop w:val="0"/>
          <w:marBottom w:val="0"/>
          <w:divBdr>
            <w:top w:val="none" w:sz="0" w:space="0" w:color="auto"/>
            <w:left w:val="none" w:sz="0" w:space="0" w:color="auto"/>
            <w:bottom w:val="none" w:sz="0" w:space="0" w:color="auto"/>
            <w:right w:val="none" w:sz="0" w:space="0" w:color="auto"/>
          </w:divBdr>
        </w:div>
        <w:div w:id="2047094145">
          <w:marLeft w:val="0"/>
          <w:marRight w:val="0"/>
          <w:marTop w:val="0"/>
          <w:marBottom w:val="0"/>
          <w:divBdr>
            <w:top w:val="none" w:sz="0" w:space="0" w:color="auto"/>
            <w:left w:val="none" w:sz="0" w:space="0" w:color="auto"/>
            <w:bottom w:val="none" w:sz="0" w:space="0" w:color="auto"/>
            <w:right w:val="none" w:sz="0" w:space="0" w:color="auto"/>
          </w:divBdr>
        </w:div>
        <w:div w:id="1013918079">
          <w:marLeft w:val="0"/>
          <w:marRight w:val="0"/>
          <w:marTop w:val="0"/>
          <w:marBottom w:val="0"/>
          <w:divBdr>
            <w:top w:val="none" w:sz="0" w:space="0" w:color="auto"/>
            <w:left w:val="none" w:sz="0" w:space="0" w:color="auto"/>
            <w:bottom w:val="none" w:sz="0" w:space="0" w:color="auto"/>
            <w:right w:val="none" w:sz="0" w:space="0" w:color="auto"/>
          </w:divBdr>
        </w:div>
        <w:div w:id="280691696">
          <w:marLeft w:val="0"/>
          <w:marRight w:val="0"/>
          <w:marTop w:val="0"/>
          <w:marBottom w:val="0"/>
          <w:divBdr>
            <w:top w:val="none" w:sz="0" w:space="0" w:color="auto"/>
            <w:left w:val="none" w:sz="0" w:space="0" w:color="auto"/>
            <w:bottom w:val="none" w:sz="0" w:space="0" w:color="auto"/>
            <w:right w:val="none" w:sz="0" w:space="0" w:color="auto"/>
          </w:divBdr>
        </w:div>
        <w:div w:id="214658033">
          <w:marLeft w:val="0"/>
          <w:marRight w:val="0"/>
          <w:marTop w:val="0"/>
          <w:marBottom w:val="0"/>
          <w:divBdr>
            <w:top w:val="none" w:sz="0" w:space="0" w:color="auto"/>
            <w:left w:val="none" w:sz="0" w:space="0" w:color="auto"/>
            <w:bottom w:val="none" w:sz="0" w:space="0" w:color="auto"/>
            <w:right w:val="none" w:sz="0" w:space="0" w:color="auto"/>
          </w:divBdr>
        </w:div>
        <w:div w:id="331183505">
          <w:marLeft w:val="0"/>
          <w:marRight w:val="0"/>
          <w:marTop w:val="0"/>
          <w:marBottom w:val="0"/>
          <w:divBdr>
            <w:top w:val="none" w:sz="0" w:space="0" w:color="auto"/>
            <w:left w:val="none" w:sz="0" w:space="0" w:color="auto"/>
            <w:bottom w:val="none" w:sz="0" w:space="0" w:color="auto"/>
            <w:right w:val="none" w:sz="0" w:space="0" w:color="auto"/>
          </w:divBdr>
        </w:div>
        <w:div w:id="2030518763">
          <w:marLeft w:val="0"/>
          <w:marRight w:val="0"/>
          <w:marTop w:val="0"/>
          <w:marBottom w:val="0"/>
          <w:divBdr>
            <w:top w:val="none" w:sz="0" w:space="0" w:color="auto"/>
            <w:left w:val="none" w:sz="0" w:space="0" w:color="auto"/>
            <w:bottom w:val="none" w:sz="0" w:space="0" w:color="auto"/>
            <w:right w:val="none" w:sz="0" w:space="0" w:color="auto"/>
          </w:divBdr>
        </w:div>
        <w:div w:id="1768766443">
          <w:marLeft w:val="0"/>
          <w:marRight w:val="0"/>
          <w:marTop w:val="0"/>
          <w:marBottom w:val="0"/>
          <w:divBdr>
            <w:top w:val="none" w:sz="0" w:space="0" w:color="auto"/>
            <w:left w:val="none" w:sz="0" w:space="0" w:color="auto"/>
            <w:bottom w:val="none" w:sz="0" w:space="0" w:color="auto"/>
            <w:right w:val="none" w:sz="0" w:space="0" w:color="auto"/>
          </w:divBdr>
        </w:div>
        <w:div w:id="964963291">
          <w:marLeft w:val="0"/>
          <w:marRight w:val="0"/>
          <w:marTop w:val="0"/>
          <w:marBottom w:val="0"/>
          <w:divBdr>
            <w:top w:val="none" w:sz="0" w:space="0" w:color="auto"/>
            <w:left w:val="none" w:sz="0" w:space="0" w:color="auto"/>
            <w:bottom w:val="none" w:sz="0" w:space="0" w:color="auto"/>
            <w:right w:val="none" w:sz="0" w:space="0" w:color="auto"/>
          </w:divBdr>
        </w:div>
        <w:div w:id="1945990130">
          <w:marLeft w:val="0"/>
          <w:marRight w:val="0"/>
          <w:marTop w:val="0"/>
          <w:marBottom w:val="0"/>
          <w:divBdr>
            <w:top w:val="none" w:sz="0" w:space="0" w:color="auto"/>
            <w:left w:val="none" w:sz="0" w:space="0" w:color="auto"/>
            <w:bottom w:val="none" w:sz="0" w:space="0" w:color="auto"/>
            <w:right w:val="none" w:sz="0" w:space="0" w:color="auto"/>
          </w:divBdr>
        </w:div>
        <w:div w:id="577448064">
          <w:marLeft w:val="0"/>
          <w:marRight w:val="0"/>
          <w:marTop w:val="0"/>
          <w:marBottom w:val="0"/>
          <w:divBdr>
            <w:top w:val="none" w:sz="0" w:space="0" w:color="auto"/>
            <w:left w:val="none" w:sz="0" w:space="0" w:color="auto"/>
            <w:bottom w:val="none" w:sz="0" w:space="0" w:color="auto"/>
            <w:right w:val="none" w:sz="0" w:space="0" w:color="auto"/>
          </w:divBdr>
        </w:div>
        <w:div w:id="982856433">
          <w:marLeft w:val="0"/>
          <w:marRight w:val="0"/>
          <w:marTop w:val="0"/>
          <w:marBottom w:val="0"/>
          <w:divBdr>
            <w:top w:val="none" w:sz="0" w:space="0" w:color="auto"/>
            <w:left w:val="none" w:sz="0" w:space="0" w:color="auto"/>
            <w:bottom w:val="none" w:sz="0" w:space="0" w:color="auto"/>
            <w:right w:val="none" w:sz="0" w:space="0" w:color="auto"/>
          </w:divBdr>
        </w:div>
        <w:div w:id="1558663591">
          <w:marLeft w:val="0"/>
          <w:marRight w:val="0"/>
          <w:marTop w:val="0"/>
          <w:marBottom w:val="0"/>
          <w:divBdr>
            <w:top w:val="none" w:sz="0" w:space="0" w:color="auto"/>
            <w:left w:val="none" w:sz="0" w:space="0" w:color="auto"/>
            <w:bottom w:val="none" w:sz="0" w:space="0" w:color="auto"/>
            <w:right w:val="none" w:sz="0" w:space="0" w:color="auto"/>
          </w:divBdr>
        </w:div>
        <w:div w:id="378633701">
          <w:marLeft w:val="0"/>
          <w:marRight w:val="0"/>
          <w:marTop w:val="0"/>
          <w:marBottom w:val="0"/>
          <w:divBdr>
            <w:top w:val="none" w:sz="0" w:space="0" w:color="auto"/>
            <w:left w:val="none" w:sz="0" w:space="0" w:color="auto"/>
            <w:bottom w:val="none" w:sz="0" w:space="0" w:color="auto"/>
            <w:right w:val="none" w:sz="0" w:space="0" w:color="auto"/>
          </w:divBdr>
        </w:div>
        <w:div w:id="1633514954">
          <w:marLeft w:val="0"/>
          <w:marRight w:val="0"/>
          <w:marTop w:val="0"/>
          <w:marBottom w:val="0"/>
          <w:divBdr>
            <w:top w:val="none" w:sz="0" w:space="0" w:color="auto"/>
            <w:left w:val="none" w:sz="0" w:space="0" w:color="auto"/>
            <w:bottom w:val="none" w:sz="0" w:space="0" w:color="auto"/>
            <w:right w:val="none" w:sz="0" w:space="0" w:color="auto"/>
          </w:divBdr>
        </w:div>
        <w:div w:id="2057318125">
          <w:marLeft w:val="0"/>
          <w:marRight w:val="0"/>
          <w:marTop w:val="0"/>
          <w:marBottom w:val="0"/>
          <w:divBdr>
            <w:top w:val="none" w:sz="0" w:space="0" w:color="auto"/>
            <w:left w:val="none" w:sz="0" w:space="0" w:color="auto"/>
            <w:bottom w:val="none" w:sz="0" w:space="0" w:color="auto"/>
            <w:right w:val="none" w:sz="0" w:space="0" w:color="auto"/>
          </w:divBdr>
        </w:div>
        <w:div w:id="1471360059">
          <w:marLeft w:val="0"/>
          <w:marRight w:val="0"/>
          <w:marTop w:val="0"/>
          <w:marBottom w:val="0"/>
          <w:divBdr>
            <w:top w:val="none" w:sz="0" w:space="0" w:color="auto"/>
            <w:left w:val="none" w:sz="0" w:space="0" w:color="auto"/>
            <w:bottom w:val="none" w:sz="0" w:space="0" w:color="auto"/>
            <w:right w:val="none" w:sz="0" w:space="0" w:color="auto"/>
          </w:divBdr>
        </w:div>
        <w:div w:id="1825506747">
          <w:marLeft w:val="0"/>
          <w:marRight w:val="0"/>
          <w:marTop w:val="0"/>
          <w:marBottom w:val="0"/>
          <w:divBdr>
            <w:top w:val="none" w:sz="0" w:space="0" w:color="auto"/>
            <w:left w:val="none" w:sz="0" w:space="0" w:color="auto"/>
            <w:bottom w:val="none" w:sz="0" w:space="0" w:color="auto"/>
            <w:right w:val="none" w:sz="0" w:space="0" w:color="auto"/>
          </w:divBdr>
        </w:div>
        <w:div w:id="1879202363">
          <w:marLeft w:val="0"/>
          <w:marRight w:val="0"/>
          <w:marTop w:val="0"/>
          <w:marBottom w:val="0"/>
          <w:divBdr>
            <w:top w:val="none" w:sz="0" w:space="0" w:color="auto"/>
            <w:left w:val="none" w:sz="0" w:space="0" w:color="auto"/>
            <w:bottom w:val="none" w:sz="0" w:space="0" w:color="auto"/>
            <w:right w:val="none" w:sz="0" w:space="0" w:color="auto"/>
          </w:divBdr>
        </w:div>
        <w:div w:id="918833534">
          <w:marLeft w:val="0"/>
          <w:marRight w:val="0"/>
          <w:marTop w:val="0"/>
          <w:marBottom w:val="0"/>
          <w:divBdr>
            <w:top w:val="none" w:sz="0" w:space="0" w:color="auto"/>
            <w:left w:val="none" w:sz="0" w:space="0" w:color="auto"/>
            <w:bottom w:val="none" w:sz="0" w:space="0" w:color="auto"/>
            <w:right w:val="none" w:sz="0" w:space="0" w:color="auto"/>
          </w:divBdr>
        </w:div>
        <w:div w:id="2010404157">
          <w:marLeft w:val="0"/>
          <w:marRight w:val="0"/>
          <w:marTop w:val="0"/>
          <w:marBottom w:val="0"/>
          <w:divBdr>
            <w:top w:val="none" w:sz="0" w:space="0" w:color="auto"/>
            <w:left w:val="none" w:sz="0" w:space="0" w:color="auto"/>
            <w:bottom w:val="none" w:sz="0" w:space="0" w:color="auto"/>
            <w:right w:val="none" w:sz="0" w:space="0" w:color="auto"/>
          </w:divBdr>
        </w:div>
        <w:div w:id="905720382">
          <w:marLeft w:val="0"/>
          <w:marRight w:val="0"/>
          <w:marTop w:val="0"/>
          <w:marBottom w:val="0"/>
          <w:divBdr>
            <w:top w:val="none" w:sz="0" w:space="0" w:color="auto"/>
            <w:left w:val="none" w:sz="0" w:space="0" w:color="auto"/>
            <w:bottom w:val="none" w:sz="0" w:space="0" w:color="auto"/>
            <w:right w:val="none" w:sz="0" w:space="0" w:color="auto"/>
          </w:divBdr>
        </w:div>
        <w:div w:id="2135977150">
          <w:marLeft w:val="0"/>
          <w:marRight w:val="0"/>
          <w:marTop w:val="0"/>
          <w:marBottom w:val="0"/>
          <w:divBdr>
            <w:top w:val="none" w:sz="0" w:space="0" w:color="auto"/>
            <w:left w:val="none" w:sz="0" w:space="0" w:color="auto"/>
            <w:bottom w:val="none" w:sz="0" w:space="0" w:color="auto"/>
            <w:right w:val="none" w:sz="0" w:space="0" w:color="auto"/>
          </w:divBdr>
        </w:div>
        <w:div w:id="1310281487">
          <w:marLeft w:val="0"/>
          <w:marRight w:val="0"/>
          <w:marTop w:val="0"/>
          <w:marBottom w:val="0"/>
          <w:divBdr>
            <w:top w:val="none" w:sz="0" w:space="0" w:color="auto"/>
            <w:left w:val="none" w:sz="0" w:space="0" w:color="auto"/>
            <w:bottom w:val="none" w:sz="0" w:space="0" w:color="auto"/>
            <w:right w:val="none" w:sz="0" w:space="0" w:color="auto"/>
          </w:divBdr>
        </w:div>
        <w:div w:id="596787970">
          <w:marLeft w:val="0"/>
          <w:marRight w:val="0"/>
          <w:marTop w:val="0"/>
          <w:marBottom w:val="0"/>
          <w:divBdr>
            <w:top w:val="none" w:sz="0" w:space="0" w:color="auto"/>
            <w:left w:val="none" w:sz="0" w:space="0" w:color="auto"/>
            <w:bottom w:val="none" w:sz="0" w:space="0" w:color="auto"/>
            <w:right w:val="none" w:sz="0" w:space="0" w:color="auto"/>
          </w:divBdr>
        </w:div>
        <w:div w:id="1148519598">
          <w:marLeft w:val="0"/>
          <w:marRight w:val="0"/>
          <w:marTop w:val="0"/>
          <w:marBottom w:val="0"/>
          <w:divBdr>
            <w:top w:val="none" w:sz="0" w:space="0" w:color="auto"/>
            <w:left w:val="none" w:sz="0" w:space="0" w:color="auto"/>
            <w:bottom w:val="none" w:sz="0" w:space="0" w:color="auto"/>
            <w:right w:val="none" w:sz="0" w:space="0" w:color="auto"/>
          </w:divBdr>
        </w:div>
        <w:div w:id="484980652">
          <w:marLeft w:val="0"/>
          <w:marRight w:val="0"/>
          <w:marTop w:val="0"/>
          <w:marBottom w:val="0"/>
          <w:divBdr>
            <w:top w:val="none" w:sz="0" w:space="0" w:color="auto"/>
            <w:left w:val="none" w:sz="0" w:space="0" w:color="auto"/>
            <w:bottom w:val="none" w:sz="0" w:space="0" w:color="auto"/>
            <w:right w:val="none" w:sz="0" w:space="0" w:color="auto"/>
          </w:divBdr>
        </w:div>
        <w:div w:id="1283807139">
          <w:marLeft w:val="0"/>
          <w:marRight w:val="0"/>
          <w:marTop w:val="0"/>
          <w:marBottom w:val="0"/>
          <w:divBdr>
            <w:top w:val="none" w:sz="0" w:space="0" w:color="auto"/>
            <w:left w:val="none" w:sz="0" w:space="0" w:color="auto"/>
            <w:bottom w:val="none" w:sz="0" w:space="0" w:color="auto"/>
            <w:right w:val="none" w:sz="0" w:space="0" w:color="auto"/>
          </w:divBdr>
        </w:div>
        <w:div w:id="789203566">
          <w:marLeft w:val="0"/>
          <w:marRight w:val="0"/>
          <w:marTop w:val="0"/>
          <w:marBottom w:val="0"/>
          <w:divBdr>
            <w:top w:val="none" w:sz="0" w:space="0" w:color="auto"/>
            <w:left w:val="none" w:sz="0" w:space="0" w:color="auto"/>
            <w:bottom w:val="none" w:sz="0" w:space="0" w:color="auto"/>
            <w:right w:val="none" w:sz="0" w:space="0" w:color="auto"/>
          </w:divBdr>
        </w:div>
        <w:div w:id="72362258">
          <w:marLeft w:val="0"/>
          <w:marRight w:val="0"/>
          <w:marTop w:val="0"/>
          <w:marBottom w:val="0"/>
          <w:divBdr>
            <w:top w:val="none" w:sz="0" w:space="0" w:color="auto"/>
            <w:left w:val="none" w:sz="0" w:space="0" w:color="auto"/>
            <w:bottom w:val="none" w:sz="0" w:space="0" w:color="auto"/>
            <w:right w:val="none" w:sz="0" w:space="0" w:color="auto"/>
          </w:divBdr>
        </w:div>
        <w:div w:id="771900605">
          <w:marLeft w:val="0"/>
          <w:marRight w:val="0"/>
          <w:marTop w:val="0"/>
          <w:marBottom w:val="0"/>
          <w:divBdr>
            <w:top w:val="none" w:sz="0" w:space="0" w:color="auto"/>
            <w:left w:val="none" w:sz="0" w:space="0" w:color="auto"/>
            <w:bottom w:val="none" w:sz="0" w:space="0" w:color="auto"/>
            <w:right w:val="none" w:sz="0" w:space="0" w:color="auto"/>
          </w:divBdr>
        </w:div>
        <w:div w:id="615411315">
          <w:marLeft w:val="0"/>
          <w:marRight w:val="0"/>
          <w:marTop w:val="0"/>
          <w:marBottom w:val="0"/>
          <w:divBdr>
            <w:top w:val="none" w:sz="0" w:space="0" w:color="auto"/>
            <w:left w:val="none" w:sz="0" w:space="0" w:color="auto"/>
            <w:bottom w:val="none" w:sz="0" w:space="0" w:color="auto"/>
            <w:right w:val="none" w:sz="0" w:space="0" w:color="auto"/>
          </w:divBdr>
        </w:div>
        <w:div w:id="1445539143">
          <w:marLeft w:val="0"/>
          <w:marRight w:val="0"/>
          <w:marTop w:val="0"/>
          <w:marBottom w:val="0"/>
          <w:divBdr>
            <w:top w:val="none" w:sz="0" w:space="0" w:color="auto"/>
            <w:left w:val="none" w:sz="0" w:space="0" w:color="auto"/>
            <w:bottom w:val="none" w:sz="0" w:space="0" w:color="auto"/>
            <w:right w:val="none" w:sz="0" w:space="0" w:color="auto"/>
          </w:divBdr>
        </w:div>
        <w:div w:id="532689425">
          <w:marLeft w:val="0"/>
          <w:marRight w:val="0"/>
          <w:marTop w:val="0"/>
          <w:marBottom w:val="0"/>
          <w:divBdr>
            <w:top w:val="none" w:sz="0" w:space="0" w:color="auto"/>
            <w:left w:val="none" w:sz="0" w:space="0" w:color="auto"/>
            <w:bottom w:val="none" w:sz="0" w:space="0" w:color="auto"/>
            <w:right w:val="none" w:sz="0" w:space="0" w:color="auto"/>
          </w:divBdr>
        </w:div>
        <w:div w:id="1479565288">
          <w:marLeft w:val="0"/>
          <w:marRight w:val="0"/>
          <w:marTop w:val="0"/>
          <w:marBottom w:val="0"/>
          <w:divBdr>
            <w:top w:val="none" w:sz="0" w:space="0" w:color="auto"/>
            <w:left w:val="none" w:sz="0" w:space="0" w:color="auto"/>
            <w:bottom w:val="none" w:sz="0" w:space="0" w:color="auto"/>
            <w:right w:val="none" w:sz="0" w:space="0" w:color="auto"/>
          </w:divBdr>
        </w:div>
        <w:div w:id="1669404862">
          <w:marLeft w:val="0"/>
          <w:marRight w:val="0"/>
          <w:marTop w:val="0"/>
          <w:marBottom w:val="0"/>
          <w:divBdr>
            <w:top w:val="none" w:sz="0" w:space="0" w:color="auto"/>
            <w:left w:val="none" w:sz="0" w:space="0" w:color="auto"/>
            <w:bottom w:val="none" w:sz="0" w:space="0" w:color="auto"/>
            <w:right w:val="none" w:sz="0" w:space="0" w:color="auto"/>
          </w:divBdr>
        </w:div>
        <w:div w:id="1081634106">
          <w:marLeft w:val="0"/>
          <w:marRight w:val="0"/>
          <w:marTop w:val="0"/>
          <w:marBottom w:val="0"/>
          <w:divBdr>
            <w:top w:val="none" w:sz="0" w:space="0" w:color="auto"/>
            <w:left w:val="none" w:sz="0" w:space="0" w:color="auto"/>
            <w:bottom w:val="none" w:sz="0" w:space="0" w:color="auto"/>
            <w:right w:val="none" w:sz="0" w:space="0" w:color="auto"/>
          </w:divBdr>
        </w:div>
        <w:div w:id="1956473350">
          <w:marLeft w:val="0"/>
          <w:marRight w:val="0"/>
          <w:marTop w:val="0"/>
          <w:marBottom w:val="0"/>
          <w:divBdr>
            <w:top w:val="none" w:sz="0" w:space="0" w:color="auto"/>
            <w:left w:val="none" w:sz="0" w:space="0" w:color="auto"/>
            <w:bottom w:val="none" w:sz="0" w:space="0" w:color="auto"/>
            <w:right w:val="none" w:sz="0" w:space="0" w:color="auto"/>
          </w:divBdr>
        </w:div>
        <w:div w:id="262805256">
          <w:marLeft w:val="0"/>
          <w:marRight w:val="0"/>
          <w:marTop w:val="0"/>
          <w:marBottom w:val="0"/>
          <w:divBdr>
            <w:top w:val="none" w:sz="0" w:space="0" w:color="auto"/>
            <w:left w:val="none" w:sz="0" w:space="0" w:color="auto"/>
            <w:bottom w:val="none" w:sz="0" w:space="0" w:color="auto"/>
            <w:right w:val="none" w:sz="0" w:space="0" w:color="auto"/>
          </w:divBdr>
        </w:div>
        <w:div w:id="741757112">
          <w:marLeft w:val="0"/>
          <w:marRight w:val="0"/>
          <w:marTop w:val="0"/>
          <w:marBottom w:val="0"/>
          <w:divBdr>
            <w:top w:val="none" w:sz="0" w:space="0" w:color="auto"/>
            <w:left w:val="none" w:sz="0" w:space="0" w:color="auto"/>
            <w:bottom w:val="none" w:sz="0" w:space="0" w:color="auto"/>
            <w:right w:val="none" w:sz="0" w:space="0" w:color="auto"/>
          </w:divBdr>
        </w:div>
        <w:div w:id="1087774910">
          <w:marLeft w:val="0"/>
          <w:marRight w:val="0"/>
          <w:marTop w:val="0"/>
          <w:marBottom w:val="0"/>
          <w:divBdr>
            <w:top w:val="none" w:sz="0" w:space="0" w:color="auto"/>
            <w:left w:val="none" w:sz="0" w:space="0" w:color="auto"/>
            <w:bottom w:val="none" w:sz="0" w:space="0" w:color="auto"/>
            <w:right w:val="none" w:sz="0" w:space="0" w:color="auto"/>
          </w:divBdr>
        </w:div>
        <w:div w:id="938752986">
          <w:marLeft w:val="0"/>
          <w:marRight w:val="0"/>
          <w:marTop w:val="0"/>
          <w:marBottom w:val="0"/>
          <w:divBdr>
            <w:top w:val="none" w:sz="0" w:space="0" w:color="auto"/>
            <w:left w:val="none" w:sz="0" w:space="0" w:color="auto"/>
            <w:bottom w:val="none" w:sz="0" w:space="0" w:color="auto"/>
            <w:right w:val="none" w:sz="0" w:space="0" w:color="auto"/>
          </w:divBdr>
        </w:div>
        <w:div w:id="891693980">
          <w:marLeft w:val="0"/>
          <w:marRight w:val="0"/>
          <w:marTop w:val="0"/>
          <w:marBottom w:val="0"/>
          <w:divBdr>
            <w:top w:val="none" w:sz="0" w:space="0" w:color="auto"/>
            <w:left w:val="none" w:sz="0" w:space="0" w:color="auto"/>
            <w:bottom w:val="none" w:sz="0" w:space="0" w:color="auto"/>
            <w:right w:val="none" w:sz="0" w:space="0" w:color="auto"/>
          </w:divBdr>
        </w:div>
        <w:div w:id="77750882">
          <w:marLeft w:val="0"/>
          <w:marRight w:val="0"/>
          <w:marTop w:val="0"/>
          <w:marBottom w:val="0"/>
          <w:divBdr>
            <w:top w:val="none" w:sz="0" w:space="0" w:color="auto"/>
            <w:left w:val="none" w:sz="0" w:space="0" w:color="auto"/>
            <w:bottom w:val="none" w:sz="0" w:space="0" w:color="auto"/>
            <w:right w:val="none" w:sz="0" w:space="0" w:color="auto"/>
          </w:divBdr>
        </w:div>
        <w:div w:id="1884822990">
          <w:marLeft w:val="0"/>
          <w:marRight w:val="0"/>
          <w:marTop w:val="0"/>
          <w:marBottom w:val="0"/>
          <w:divBdr>
            <w:top w:val="none" w:sz="0" w:space="0" w:color="auto"/>
            <w:left w:val="none" w:sz="0" w:space="0" w:color="auto"/>
            <w:bottom w:val="none" w:sz="0" w:space="0" w:color="auto"/>
            <w:right w:val="none" w:sz="0" w:space="0" w:color="auto"/>
          </w:divBdr>
        </w:div>
        <w:div w:id="1966693149">
          <w:marLeft w:val="0"/>
          <w:marRight w:val="0"/>
          <w:marTop w:val="0"/>
          <w:marBottom w:val="0"/>
          <w:divBdr>
            <w:top w:val="none" w:sz="0" w:space="0" w:color="auto"/>
            <w:left w:val="none" w:sz="0" w:space="0" w:color="auto"/>
            <w:bottom w:val="none" w:sz="0" w:space="0" w:color="auto"/>
            <w:right w:val="none" w:sz="0" w:space="0" w:color="auto"/>
          </w:divBdr>
        </w:div>
        <w:div w:id="2055033389">
          <w:marLeft w:val="0"/>
          <w:marRight w:val="0"/>
          <w:marTop w:val="0"/>
          <w:marBottom w:val="0"/>
          <w:divBdr>
            <w:top w:val="none" w:sz="0" w:space="0" w:color="auto"/>
            <w:left w:val="none" w:sz="0" w:space="0" w:color="auto"/>
            <w:bottom w:val="none" w:sz="0" w:space="0" w:color="auto"/>
            <w:right w:val="none" w:sz="0" w:space="0" w:color="auto"/>
          </w:divBdr>
        </w:div>
        <w:div w:id="738283154">
          <w:marLeft w:val="0"/>
          <w:marRight w:val="0"/>
          <w:marTop w:val="0"/>
          <w:marBottom w:val="0"/>
          <w:divBdr>
            <w:top w:val="none" w:sz="0" w:space="0" w:color="auto"/>
            <w:left w:val="none" w:sz="0" w:space="0" w:color="auto"/>
            <w:bottom w:val="none" w:sz="0" w:space="0" w:color="auto"/>
            <w:right w:val="none" w:sz="0" w:space="0" w:color="auto"/>
          </w:divBdr>
        </w:div>
        <w:div w:id="1681807915">
          <w:marLeft w:val="0"/>
          <w:marRight w:val="0"/>
          <w:marTop w:val="0"/>
          <w:marBottom w:val="0"/>
          <w:divBdr>
            <w:top w:val="none" w:sz="0" w:space="0" w:color="auto"/>
            <w:left w:val="none" w:sz="0" w:space="0" w:color="auto"/>
            <w:bottom w:val="none" w:sz="0" w:space="0" w:color="auto"/>
            <w:right w:val="none" w:sz="0" w:space="0" w:color="auto"/>
          </w:divBdr>
        </w:div>
        <w:div w:id="1177693041">
          <w:marLeft w:val="0"/>
          <w:marRight w:val="0"/>
          <w:marTop w:val="0"/>
          <w:marBottom w:val="0"/>
          <w:divBdr>
            <w:top w:val="none" w:sz="0" w:space="0" w:color="auto"/>
            <w:left w:val="none" w:sz="0" w:space="0" w:color="auto"/>
            <w:bottom w:val="none" w:sz="0" w:space="0" w:color="auto"/>
            <w:right w:val="none" w:sz="0" w:space="0" w:color="auto"/>
          </w:divBdr>
        </w:div>
        <w:div w:id="828592282">
          <w:marLeft w:val="0"/>
          <w:marRight w:val="0"/>
          <w:marTop w:val="0"/>
          <w:marBottom w:val="0"/>
          <w:divBdr>
            <w:top w:val="none" w:sz="0" w:space="0" w:color="auto"/>
            <w:left w:val="none" w:sz="0" w:space="0" w:color="auto"/>
            <w:bottom w:val="none" w:sz="0" w:space="0" w:color="auto"/>
            <w:right w:val="none" w:sz="0" w:space="0" w:color="auto"/>
          </w:divBdr>
        </w:div>
        <w:div w:id="1179540195">
          <w:marLeft w:val="0"/>
          <w:marRight w:val="0"/>
          <w:marTop w:val="0"/>
          <w:marBottom w:val="0"/>
          <w:divBdr>
            <w:top w:val="none" w:sz="0" w:space="0" w:color="auto"/>
            <w:left w:val="none" w:sz="0" w:space="0" w:color="auto"/>
            <w:bottom w:val="none" w:sz="0" w:space="0" w:color="auto"/>
            <w:right w:val="none" w:sz="0" w:space="0" w:color="auto"/>
          </w:divBdr>
        </w:div>
        <w:div w:id="1218518310">
          <w:marLeft w:val="0"/>
          <w:marRight w:val="0"/>
          <w:marTop w:val="0"/>
          <w:marBottom w:val="0"/>
          <w:divBdr>
            <w:top w:val="none" w:sz="0" w:space="0" w:color="auto"/>
            <w:left w:val="none" w:sz="0" w:space="0" w:color="auto"/>
            <w:bottom w:val="none" w:sz="0" w:space="0" w:color="auto"/>
            <w:right w:val="none" w:sz="0" w:space="0" w:color="auto"/>
          </w:divBdr>
        </w:div>
        <w:div w:id="1060905787">
          <w:marLeft w:val="0"/>
          <w:marRight w:val="0"/>
          <w:marTop w:val="0"/>
          <w:marBottom w:val="0"/>
          <w:divBdr>
            <w:top w:val="none" w:sz="0" w:space="0" w:color="auto"/>
            <w:left w:val="none" w:sz="0" w:space="0" w:color="auto"/>
            <w:bottom w:val="none" w:sz="0" w:space="0" w:color="auto"/>
            <w:right w:val="none" w:sz="0" w:space="0" w:color="auto"/>
          </w:divBdr>
        </w:div>
        <w:div w:id="425618360">
          <w:marLeft w:val="0"/>
          <w:marRight w:val="0"/>
          <w:marTop w:val="0"/>
          <w:marBottom w:val="0"/>
          <w:divBdr>
            <w:top w:val="none" w:sz="0" w:space="0" w:color="auto"/>
            <w:left w:val="none" w:sz="0" w:space="0" w:color="auto"/>
            <w:bottom w:val="none" w:sz="0" w:space="0" w:color="auto"/>
            <w:right w:val="none" w:sz="0" w:space="0" w:color="auto"/>
          </w:divBdr>
        </w:div>
        <w:div w:id="622662432">
          <w:marLeft w:val="0"/>
          <w:marRight w:val="0"/>
          <w:marTop w:val="0"/>
          <w:marBottom w:val="0"/>
          <w:divBdr>
            <w:top w:val="none" w:sz="0" w:space="0" w:color="auto"/>
            <w:left w:val="none" w:sz="0" w:space="0" w:color="auto"/>
            <w:bottom w:val="none" w:sz="0" w:space="0" w:color="auto"/>
            <w:right w:val="none" w:sz="0" w:space="0" w:color="auto"/>
          </w:divBdr>
        </w:div>
        <w:div w:id="883830332">
          <w:marLeft w:val="0"/>
          <w:marRight w:val="0"/>
          <w:marTop w:val="0"/>
          <w:marBottom w:val="0"/>
          <w:divBdr>
            <w:top w:val="none" w:sz="0" w:space="0" w:color="auto"/>
            <w:left w:val="none" w:sz="0" w:space="0" w:color="auto"/>
            <w:bottom w:val="none" w:sz="0" w:space="0" w:color="auto"/>
            <w:right w:val="none" w:sz="0" w:space="0" w:color="auto"/>
          </w:divBdr>
        </w:div>
        <w:div w:id="1402211945">
          <w:marLeft w:val="0"/>
          <w:marRight w:val="0"/>
          <w:marTop w:val="0"/>
          <w:marBottom w:val="0"/>
          <w:divBdr>
            <w:top w:val="none" w:sz="0" w:space="0" w:color="auto"/>
            <w:left w:val="none" w:sz="0" w:space="0" w:color="auto"/>
            <w:bottom w:val="none" w:sz="0" w:space="0" w:color="auto"/>
            <w:right w:val="none" w:sz="0" w:space="0" w:color="auto"/>
          </w:divBdr>
        </w:div>
        <w:div w:id="1787583110">
          <w:marLeft w:val="0"/>
          <w:marRight w:val="0"/>
          <w:marTop w:val="0"/>
          <w:marBottom w:val="0"/>
          <w:divBdr>
            <w:top w:val="none" w:sz="0" w:space="0" w:color="auto"/>
            <w:left w:val="none" w:sz="0" w:space="0" w:color="auto"/>
            <w:bottom w:val="none" w:sz="0" w:space="0" w:color="auto"/>
            <w:right w:val="none" w:sz="0" w:space="0" w:color="auto"/>
          </w:divBdr>
        </w:div>
        <w:div w:id="1939287923">
          <w:marLeft w:val="0"/>
          <w:marRight w:val="0"/>
          <w:marTop w:val="0"/>
          <w:marBottom w:val="0"/>
          <w:divBdr>
            <w:top w:val="none" w:sz="0" w:space="0" w:color="auto"/>
            <w:left w:val="none" w:sz="0" w:space="0" w:color="auto"/>
            <w:bottom w:val="none" w:sz="0" w:space="0" w:color="auto"/>
            <w:right w:val="none" w:sz="0" w:space="0" w:color="auto"/>
          </w:divBdr>
        </w:div>
        <w:div w:id="1603800450">
          <w:marLeft w:val="0"/>
          <w:marRight w:val="0"/>
          <w:marTop w:val="0"/>
          <w:marBottom w:val="0"/>
          <w:divBdr>
            <w:top w:val="none" w:sz="0" w:space="0" w:color="auto"/>
            <w:left w:val="none" w:sz="0" w:space="0" w:color="auto"/>
            <w:bottom w:val="none" w:sz="0" w:space="0" w:color="auto"/>
            <w:right w:val="none" w:sz="0" w:space="0" w:color="auto"/>
          </w:divBdr>
        </w:div>
        <w:div w:id="1272277128">
          <w:marLeft w:val="0"/>
          <w:marRight w:val="0"/>
          <w:marTop w:val="0"/>
          <w:marBottom w:val="0"/>
          <w:divBdr>
            <w:top w:val="none" w:sz="0" w:space="0" w:color="auto"/>
            <w:left w:val="none" w:sz="0" w:space="0" w:color="auto"/>
            <w:bottom w:val="none" w:sz="0" w:space="0" w:color="auto"/>
            <w:right w:val="none" w:sz="0" w:space="0" w:color="auto"/>
          </w:divBdr>
        </w:div>
        <w:div w:id="1220243304">
          <w:marLeft w:val="0"/>
          <w:marRight w:val="0"/>
          <w:marTop w:val="0"/>
          <w:marBottom w:val="0"/>
          <w:divBdr>
            <w:top w:val="none" w:sz="0" w:space="0" w:color="auto"/>
            <w:left w:val="none" w:sz="0" w:space="0" w:color="auto"/>
            <w:bottom w:val="none" w:sz="0" w:space="0" w:color="auto"/>
            <w:right w:val="none" w:sz="0" w:space="0" w:color="auto"/>
          </w:divBdr>
        </w:div>
        <w:div w:id="157813949">
          <w:marLeft w:val="0"/>
          <w:marRight w:val="0"/>
          <w:marTop w:val="0"/>
          <w:marBottom w:val="0"/>
          <w:divBdr>
            <w:top w:val="none" w:sz="0" w:space="0" w:color="auto"/>
            <w:left w:val="none" w:sz="0" w:space="0" w:color="auto"/>
            <w:bottom w:val="none" w:sz="0" w:space="0" w:color="auto"/>
            <w:right w:val="none" w:sz="0" w:space="0" w:color="auto"/>
          </w:divBdr>
        </w:div>
        <w:div w:id="1131904323">
          <w:marLeft w:val="0"/>
          <w:marRight w:val="0"/>
          <w:marTop w:val="0"/>
          <w:marBottom w:val="0"/>
          <w:divBdr>
            <w:top w:val="none" w:sz="0" w:space="0" w:color="auto"/>
            <w:left w:val="none" w:sz="0" w:space="0" w:color="auto"/>
            <w:bottom w:val="none" w:sz="0" w:space="0" w:color="auto"/>
            <w:right w:val="none" w:sz="0" w:space="0" w:color="auto"/>
          </w:divBdr>
        </w:div>
        <w:div w:id="515388534">
          <w:marLeft w:val="0"/>
          <w:marRight w:val="0"/>
          <w:marTop w:val="0"/>
          <w:marBottom w:val="0"/>
          <w:divBdr>
            <w:top w:val="none" w:sz="0" w:space="0" w:color="auto"/>
            <w:left w:val="none" w:sz="0" w:space="0" w:color="auto"/>
            <w:bottom w:val="none" w:sz="0" w:space="0" w:color="auto"/>
            <w:right w:val="none" w:sz="0" w:space="0" w:color="auto"/>
          </w:divBdr>
        </w:div>
        <w:div w:id="521208697">
          <w:marLeft w:val="0"/>
          <w:marRight w:val="0"/>
          <w:marTop w:val="0"/>
          <w:marBottom w:val="0"/>
          <w:divBdr>
            <w:top w:val="none" w:sz="0" w:space="0" w:color="auto"/>
            <w:left w:val="none" w:sz="0" w:space="0" w:color="auto"/>
            <w:bottom w:val="none" w:sz="0" w:space="0" w:color="auto"/>
            <w:right w:val="none" w:sz="0" w:space="0" w:color="auto"/>
          </w:divBdr>
        </w:div>
        <w:div w:id="982202183">
          <w:marLeft w:val="0"/>
          <w:marRight w:val="0"/>
          <w:marTop w:val="0"/>
          <w:marBottom w:val="0"/>
          <w:divBdr>
            <w:top w:val="none" w:sz="0" w:space="0" w:color="auto"/>
            <w:left w:val="none" w:sz="0" w:space="0" w:color="auto"/>
            <w:bottom w:val="none" w:sz="0" w:space="0" w:color="auto"/>
            <w:right w:val="none" w:sz="0" w:space="0" w:color="auto"/>
          </w:divBdr>
        </w:div>
        <w:div w:id="1185292746">
          <w:marLeft w:val="0"/>
          <w:marRight w:val="0"/>
          <w:marTop w:val="0"/>
          <w:marBottom w:val="0"/>
          <w:divBdr>
            <w:top w:val="none" w:sz="0" w:space="0" w:color="auto"/>
            <w:left w:val="none" w:sz="0" w:space="0" w:color="auto"/>
            <w:bottom w:val="none" w:sz="0" w:space="0" w:color="auto"/>
            <w:right w:val="none" w:sz="0" w:space="0" w:color="auto"/>
          </w:divBdr>
        </w:div>
        <w:div w:id="1172531410">
          <w:marLeft w:val="0"/>
          <w:marRight w:val="0"/>
          <w:marTop w:val="0"/>
          <w:marBottom w:val="0"/>
          <w:divBdr>
            <w:top w:val="none" w:sz="0" w:space="0" w:color="auto"/>
            <w:left w:val="none" w:sz="0" w:space="0" w:color="auto"/>
            <w:bottom w:val="none" w:sz="0" w:space="0" w:color="auto"/>
            <w:right w:val="none" w:sz="0" w:space="0" w:color="auto"/>
          </w:divBdr>
        </w:div>
        <w:div w:id="1696081182">
          <w:marLeft w:val="0"/>
          <w:marRight w:val="0"/>
          <w:marTop w:val="0"/>
          <w:marBottom w:val="0"/>
          <w:divBdr>
            <w:top w:val="none" w:sz="0" w:space="0" w:color="auto"/>
            <w:left w:val="none" w:sz="0" w:space="0" w:color="auto"/>
            <w:bottom w:val="none" w:sz="0" w:space="0" w:color="auto"/>
            <w:right w:val="none" w:sz="0" w:space="0" w:color="auto"/>
          </w:divBdr>
        </w:div>
        <w:div w:id="2030258704">
          <w:marLeft w:val="0"/>
          <w:marRight w:val="0"/>
          <w:marTop w:val="0"/>
          <w:marBottom w:val="0"/>
          <w:divBdr>
            <w:top w:val="none" w:sz="0" w:space="0" w:color="auto"/>
            <w:left w:val="none" w:sz="0" w:space="0" w:color="auto"/>
            <w:bottom w:val="none" w:sz="0" w:space="0" w:color="auto"/>
            <w:right w:val="none" w:sz="0" w:space="0" w:color="auto"/>
          </w:divBdr>
        </w:div>
        <w:div w:id="2023848057">
          <w:marLeft w:val="0"/>
          <w:marRight w:val="0"/>
          <w:marTop w:val="0"/>
          <w:marBottom w:val="0"/>
          <w:divBdr>
            <w:top w:val="none" w:sz="0" w:space="0" w:color="auto"/>
            <w:left w:val="none" w:sz="0" w:space="0" w:color="auto"/>
            <w:bottom w:val="none" w:sz="0" w:space="0" w:color="auto"/>
            <w:right w:val="none" w:sz="0" w:space="0" w:color="auto"/>
          </w:divBdr>
        </w:div>
        <w:div w:id="1879975609">
          <w:marLeft w:val="0"/>
          <w:marRight w:val="0"/>
          <w:marTop w:val="0"/>
          <w:marBottom w:val="0"/>
          <w:divBdr>
            <w:top w:val="none" w:sz="0" w:space="0" w:color="auto"/>
            <w:left w:val="none" w:sz="0" w:space="0" w:color="auto"/>
            <w:bottom w:val="none" w:sz="0" w:space="0" w:color="auto"/>
            <w:right w:val="none" w:sz="0" w:space="0" w:color="auto"/>
          </w:divBdr>
        </w:div>
        <w:div w:id="140926404">
          <w:marLeft w:val="0"/>
          <w:marRight w:val="0"/>
          <w:marTop w:val="0"/>
          <w:marBottom w:val="0"/>
          <w:divBdr>
            <w:top w:val="none" w:sz="0" w:space="0" w:color="auto"/>
            <w:left w:val="none" w:sz="0" w:space="0" w:color="auto"/>
            <w:bottom w:val="none" w:sz="0" w:space="0" w:color="auto"/>
            <w:right w:val="none" w:sz="0" w:space="0" w:color="auto"/>
          </w:divBdr>
        </w:div>
        <w:div w:id="1390417282">
          <w:marLeft w:val="0"/>
          <w:marRight w:val="0"/>
          <w:marTop w:val="0"/>
          <w:marBottom w:val="0"/>
          <w:divBdr>
            <w:top w:val="none" w:sz="0" w:space="0" w:color="auto"/>
            <w:left w:val="none" w:sz="0" w:space="0" w:color="auto"/>
            <w:bottom w:val="none" w:sz="0" w:space="0" w:color="auto"/>
            <w:right w:val="none" w:sz="0" w:space="0" w:color="auto"/>
          </w:divBdr>
        </w:div>
        <w:div w:id="418454298">
          <w:marLeft w:val="0"/>
          <w:marRight w:val="0"/>
          <w:marTop w:val="0"/>
          <w:marBottom w:val="0"/>
          <w:divBdr>
            <w:top w:val="none" w:sz="0" w:space="0" w:color="auto"/>
            <w:left w:val="none" w:sz="0" w:space="0" w:color="auto"/>
            <w:bottom w:val="none" w:sz="0" w:space="0" w:color="auto"/>
            <w:right w:val="none" w:sz="0" w:space="0" w:color="auto"/>
          </w:divBdr>
        </w:div>
        <w:div w:id="1192376016">
          <w:marLeft w:val="0"/>
          <w:marRight w:val="0"/>
          <w:marTop w:val="0"/>
          <w:marBottom w:val="0"/>
          <w:divBdr>
            <w:top w:val="none" w:sz="0" w:space="0" w:color="auto"/>
            <w:left w:val="none" w:sz="0" w:space="0" w:color="auto"/>
            <w:bottom w:val="none" w:sz="0" w:space="0" w:color="auto"/>
            <w:right w:val="none" w:sz="0" w:space="0" w:color="auto"/>
          </w:divBdr>
        </w:div>
        <w:div w:id="1671905096">
          <w:marLeft w:val="0"/>
          <w:marRight w:val="0"/>
          <w:marTop w:val="0"/>
          <w:marBottom w:val="0"/>
          <w:divBdr>
            <w:top w:val="none" w:sz="0" w:space="0" w:color="auto"/>
            <w:left w:val="none" w:sz="0" w:space="0" w:color="auto"/>
            <w:bottom w:val="none" w:sz="0" w:space="0" w:color="auto"/>
            <w:right w:val="none" w:sz="0" w:space="0" w:color="auto"/>
          </w:divBdr>
        </w:div>
        <w:div w:id="1193879569">
          <w:marLeft w:val="0"/>
          <w:marRight w:val="0"/>
          <w:marTop w:val="0"/>
          <w:marBottom w:val="0"/>
          <w:divBdr>
            <w:top w:val="none" w:sz="0" w:space="0" w:color="auto"/>
            <w:left w:val="none" w:sz="0" w:space="0" w:color="auto"/>
            <w:bottom w:val="none" w:sz="0" w:space="0" w:color="auto"/>
            <w:right w:val="none" w:sz="0" w:space="0" w:color="auto"/>
          </w:divBdr>
        </w:div>
        <w:div w:id="869148349">
          <w:marLeft w:val="0"/>
          <w:marRight w:val="0"/>
          <w:marTop w:val="0"/>
          <w:marBottom w:val="0"/>
          <w:divBdr>
            <w:top w:val="none" w:sz="0" w:space="0" w:color="auto"/>
            <w:left w:val="none" w:sz="0" w:space="0" w:color="auto"/>
            <w:bottom w:val="none" w:sz="0" w:space="0" w:color="auto"/>
            <w:right w:val="none" w:sz="0" w:space="0" w:color="auto"/>
          </w:divBdr>
        </w:div>
        <w:div w:id="1029648697">
          <w:marLeft w:val="0"/>
          <w:marRight w:val="0"/>
          <w:marTop w:val="0"/>
          <w:marBottom w:val="0"/>
          <w:divBdr>
            <w:top w:val="none" w:sz="0" w:space="0" w:color="auto"/>
            <w:left w:val="none" w:sz="0" w:space="0" w:color="auto"/>
            <w:bottom w:val="none" w:sz="0" w:space="0" w:color="auto"/>
            <w:right w:val="none" w:sz="0" w:space="0" w:color="auto"/>
          </w:divBdr>
        </w:div>
        <w:div w:id="1684354218">
          <w:marLeft w:val="0"/>
          <w:marRight w:val="0"/>
          <w:marTop w:val="0"/>
          <w:marBottom w:val="0"/>
          <w:divBdr>
            <w:top w:val="none" w:sz="0" w:space="0" w:color="auto"/>
            <w:left w:val="none" w:sz="0" w:space="0" w:color="auto"/>
            <w:bottom w:val="none" w:sz="0" w:space="0" w:color="auto"/>
            <w:right w:val="none" w:sz="0" w:space="0" w:color="auto"/>
          </w:divBdr>
        </w:div>
        <w:div w:id="2043820540">
          <w:marLeft w:val="0"/>
          <w:marRight w:val="0"/>
          <w:marTop w:val="0"/>
          <w:marBottom w:val="0"/>
          <w:divBdr>
            <w:top w:val="none" w:sz="0" w:space="0" w:color="auto"/>
            <w:left w:val="none" w:sz="0" w:space="0" w:color="auto"/>
            <w:bottom w:val="none" w:sz="0" w:space="0" w:color="auto"/>
            <w:right w:val="none" w:sz="0" w:space="0" w:color="auto"/>
          </w:divBdr>
        </w:div>
        <w:div w:id="69158877">
          <w:marLeft w:val="0"/>
          <w:marRight w:val="0"/>
          <w:marTop w:val="0"/>
          <w:marBottom w:val="0"/>
          <w:divBdr>
            <w:top w:val="none" w:sz="0" w:space="0" w:color="auto"/>
            <w:left w:val="none" w:sz="0" w:space="0" w:color="auto"/>
            <w:bottom w:val="none" w:sz="0" w:space="0" w:color="auto"/>
            <w:right w:val="none" w:sz="0" w:space="0" w:color="auto"/>
          </w:divBdr>
        </w:div>
        <w:div w:id="154299915">
          <w:marLeft w:val="0"/>
          <w:marRight w:val="0"/>
          <w:marTop w:val="0"/>
          <w:marBottom w:val="0"/>
          <w:divBdr>
            <w:top w:val="none" w:sz="0" w:space="0" w:color="auto"/>
            <w:left w:val="none" w:sz="0" w:space="0" w:color="auto"/>
            <w:bottom w:val="none" w:sz="0" w:space="0" w:color="auto"/>
            <w:right w:val="none" w:sz="0" w:space="0" w:color="auto"/>
          </w:divBdr>
        </w:div>
        <w:div w:id="1253321475">
          <w:marLeft w:val="0"/>
          <w:marRight w:val="0"/>
          <w:marTop w:val="0"/>
          <w:marBottom w:val="0"/>
          <w:divBdr>
            <w:top w:val="none" w:sz="0" w:space="0" w:color="auto"/>
            <w:left w:val="none" w:sz="0" w:space="0" w:color="auto"/>
            <w:bottom w:val="none" w:sz="0" w:space="0" w:color="auto"/>
            <w:right w:val="none" w:sz="0" w:space="0" w:color="auto"/>
          </w:divBdr>
        </w:div>
        <w:div w:id="461002571">
          <w:marLeft w:val="0"/>
          <w:marRight w:val="0"/>
          <w:marTop w:val="0"/>
          <w:marBottom w:val="0"/>
          <w:divBdr>
            <w:top w:val="none" w:sz="0" w:space="0" w:color="auto"/>
            <w:left w:val="none" w:sz="0" w:space="0" w:color="auto"/>
            <w:bottom w:val="none" w:sz="0" w:space="0" w:color="auto"/>
            <w:right w:val="none" w:sz="0" w:space="0" w:color="auto"/>
          </w:divBdr>
        </w:div>
        <w:div w:id="126358703">
          <w:marLeft w:val="0"/>
          <w:marRight w:val="0"/>
          <w:marTop w:val="0"/>
          <w:marBottom w:val="0"/>
          <w:divBdr>
            <w:top w:val="none" w:sz="0" w:space="0" w:color="auto"/>
            <w:left w:val="none" w:sz="0" w:space="0" w:color="auto"/>
            <w:bottom w:val="none" w:sz="0" w:space="0" w:color="auto"/>
            <w:right w:val="none" w:sz="0" w:space="0" w:color="auto"/>
          </w:divBdr>
        </w:div>
        <w:div w:id="243952761">
          <w:marLeft w:val="0"/>
          <w:marRight w:val="0"/>
          <w:marTop w:val="0"/>
          <w:marBottom w:val="0"/>
          <w:divBdr>
            <w:top w:val="none" w:sz="0" w:space="0" w:color="auto"/>
            <w:left w:val="none" w:sz="0" w:space="0" w:color="auto"/>
            <w:bottom w:val="none" w:sz="0" w:space="0" w:color="auto"/>
            <w:right w:val="none" w:sz="0" w:space="0" w:color="auto"/>
          </w:divBdr>
        </w:div>
        <w:div w:id="307325579">
          <w:marLeft w:val="0"/>
          <w:marRight w:val="0"/>
          <w:marTop w:val="0"/>
          <w:marBottom w:val="0"/>
          <w:divBdr>
            <w:top w:val="none" w:sz="0" w:space="0" w:color="auto"/>
            <w:left w:val="none" w:sz="0" w:space="0" w:color="auto"/>
            <w:bottom w:val="none" w:sz="0" w:space="0" w:color="auto"/>
            <w:right w:val="none" w:sz="0" w:space="0" w:color="auto"/>
          </w:divBdr>
        </w:div>
        <w:div w:id="2053923238">
          <w:marLeft w:val="0"/>
          <w:marRight w:val="0"/>
          <w:marTop w:val="0"/>
          <w:marBottom w:val="0"/>
          <w:divBdr>
            <w:top w:val="none" w:sz="0" w:space="0" w:color="auto"/>
            <w:left w:val="none" w:sz="0" w:space="0" w:color="auto"/>
            <w:bottom w:val="none" w:sz="0" w:space="0" w:color="auto"/>
            <w:right w:val="none" w:sz="0" w:space="0" w:color="auto"/>
          </w:divBdr>
        </w:div>
        <w:div w:id="1367482210">
          <w:marLeft w:val="0"/>
          <w:marRight w:val="0"/>
          <w:marTop w:val="0"/>
          <w:marBottom w:val="0"/>
          <w:divBdr>
            <w:top w:val="none" w:sz="0" w:space="0" w:color="auto"/>
            <w:left w:val="none" w:sz="0" w:space="0" w:color="auto"/>
            <w:bottom w:val="none" w:sz="0" w:space="0" w:color="auto"/>
            <w:right w:val="none" w:sz="0" w:space="0" w:color="auto"/>
          </w:divBdr>
        </w:div>
        <w:div w:id="174072762">
          <w:marLeft w:val="0"/>
          <w:marRight w:val="0"/>
          <w:marTop w:val="0"/>
          <w:marBottom w:val="0"/>
          <w:divBdr>
            <w:top w:val="none" w:sz="0" w:space="0" w:color="auto"/>
            <w:left w:val="none" w:sz="0" w:space="0" w:color="auto"/>
            <w:bottom w:val="none" w:sz="0" w:space="0" w:color="auto"/>
            <w:right w:val="none" w:sz="0" w:space="0" w:color="auto"/>
          </w:divBdr>
        </w:div>
        <w:div w:id="544175377">
          <w:marLeft w:val="0"/>
          <w:marRight w:val="0"/>
          <w:marTop w:val="0"/>
          <w:marBottom w:val="0"/>
          <w:divBdr>
            <w:top w:val="none" w:sz="0" w:space="0" w:color="auto"/>
            <w:left w:val="none" w:sz="0" w:space="0" w:color="auto"/>
            <w:bottom w:val="none" w:sz="0" w:space="0" w:color="auto"/>
            <w:right w:val="none" w:sz="0" w:space="0" w:color="auto"/>
          </w:divBdr>
        </w:div>
        <w:div w:id="1110122485">
          <w:marLeft w:val="0"/>
          <w:marRight w:val="0"/>
          <w:marTop w:val="0"/>
          <w:marBottom w:val="0"/>
          <w:divBdr>
            <w:top w:val="none" w:sz="0" w:space="0" w:color="auto"/>
            <w:left w:val="none" w:sz="0" w:space="0" w:color="auto"/>
            <w:bottom w:val="none" w:sz="0" w:space="0" w:color="auto"/>
            <w:right w:val="none" w:sz="0" w:space="0" w:color="auto"/>
          </w:divBdr>
        </w:div>
        <w:div w:id="121970256">
          <w:marLeft w:val="0"/>
          <w:marRight w:val="0"/>
          <w:marTop w:val="0"/>
          <w:marBottom w:val="0"/>
          <w:divBdr>
            <w:top w:val="none" w:sz="0" w:space="0" w:color="auto"/>
            <w:left w:val="none" w:sz="0" w:space="0" w:color="auto"/>
            <w:bottom w:val="none" w:sz="0" w:space="0" w:color="auto"/>
            <w:right w:val="none" w:sz="0" w:space="0" w:color="auto"/>
          </w:divBdr>
        </w:div>
        <w:div w:id="1975403598">
          <w:marLeft w:val="0"/>
          <w:marRight w:val="0"/>
          <w:marTop w:val="0"/>
          <w:marBottom w:val="0"/>
          <w:divBdr>
            <w:top w:val="none" w:sz="0" w:space="0" w:color="auto"/>
            <w:left w:val="none" w:sz="0" w:space="0" w:color="auto"/>
            <w:bottom w:val="none" w:sz="0" w:space="0" w:color="auto"/>
            <w:right w:val="none" w:sz="0" w:space="0" w:color="auto"/>
          </w:divBdr>
        </w:div>
        <w:div w:id="1925339049">
          <w:marLeft w:val="0"/>
          <w:marRight w:val="0"/>
          <w:marTop w:val="0"/>
          <w:marBottom w:val="0"/>
          <w:divBdr>
            <w:top w:val="none" w:sz="0" w:space="0" w:color="auto"/>
            <w:left w:val="none" w:sz="0" w:space="0" w:color="auto"/>
            <w:bottom w:val="none" w:sz="0" w:space="0" w:color="auto"/>
            <w:right w:val="none" w:sz="0" w:space="0" w:color="auto"/>
          </w:divBdr>
        </w:div>
        <w:div w:id="75051964">
          <w:marLeft w:val="0"/>
          <w:marRight w:val="0"/>
          <w:marTop w:val="0"/>
          <w:marBottom w:val="0"/>
          <w:divBdr>
            <w:top w:val="none" w:sz="0" w:space="0" w:color="auto"/>
            <w:left w:val="none" w:sz="0" w:space="0" w:color="auto"/>
            <w:bottom w:val="none" w:sz="0" w:space="0" w:color="auto"/>
            <w:right w:val="none" w:sz="0" w:space="0" w:color="auto"/>
          </w:divBdr>
        </w:div>
        <w:div w:id="1431730515">
          <w:marLeft w:val="0"/>
          <w:marRight w:val="0"/>
          <w:marTop w:val="0"/>
          <w:marBottom w:val="0"/>
          <w:divBdr>
            <w:top w:val="none" w:sz="0" w:space="0" w:color="auto"/>
            <w:left w:val="none" w:sz="0" w:space="0" w:color="auto"/>
            <w:bottom w:val="none" w:sz="0" w:space="0" w:color="auto"/>
            <w:right w:val="none" w:sz="0" w:space="0" w:color="auto"/>
          </w:divBdr>
        </w:div>
        <w:div w:id="573590019">
          <w:marLeft w:val="0"/>
          <w:marRight w:val="0"/>
          <w:marTop w:val="0"/>
          <w:marBottom w:val="0"/>
          <w:divBdr>
            <w:top w:val="none" w:sz="0" w:space="0" w:color="auto"/>
            <w:left w:val="none" w:sz="0" w:space="0" w:color="auto"/>
            <w:bottom w:val="none" w:sz="0" w:space="0" w:color="auto"/>
            <w:right w:val="none" w:sz="0" w:space="0" w:color="auto"/>
          </w:divBdr>
        </w:div>
        <w:div w:id="1788501380">
          <w:marLeft w:val="0"/>
          <w:marRight w:val="0"/>
          <w:marTop w:val="0"/>
          <w:marBottom w:val="0"/>
          <w:divBdr>
            <w:top w:val="none" w:sz="0" w:space="0" w:color="auto"/>
            <w:left w:val="none" w:sz="0" w:space="0" w:color="auto"/>
            <w:bottom w:val="none" w:sz="0" w:space="0" w:color="auto"/>
            <w:right w:val="none" w:sz="0" w:space="0" w:color="auto"/>
          </w:divBdr>
        </w:div>
        <w:div w:id="864489753">
          <w:marLeft w:val="0"/>
          <w:marRight w:val="0"/>
          <w:marTop w:val="0"/>
          <w:marBottom w:val="0"/>
          <w:divBdr>
            <w:top w:val="none" w:sz="0" w:space="0" w:color="auto"/>
            <w:left w:val="none" w:sz="0" w:space="0" w:color="auto"/>
            <w:bottom w:val="none" w:sz="0" w:space="0" w:color="auto"/>
            <w:right w:val="none" w:sz="0" w:space="0" w:color="auto"/>
          </w:divBdr>
        </w:div>
        <w:div w:id="43218199">
          <w:marLeft w:val="0"/>
          <w:marRight w:val="0"/>
          <w:marTop w:val="0"/>
          <w:marBottom w:val="0"/>
          <w:divBdr>
            <w:top w:val="none" w:sz="0" w:space="0" w:color="auto"/>
            <w:left w:val="none" w:sz="0" w:space="0" w:color="auto"/>
            <w:bottom w:val="none" w:sz="0" w:space="0" w:color="auto"/>
            <w:right w:val="none" w:sz="0" w:space="0" w:color="auto"/>
          </w:divBdr>
        </w:div>
        <w:div w:id="477190097">
          <w:marLeft w:val="0"/>
          <w:marRight w:val="0"/>
          <w:marTop w:val="0"/>
          <w:marBottom w:val="0"/>
          <w:divBdr>
            <w:top w:val="none" w:sz="0" w:space="0" w:color="auto"/>
            <w:left w:val="none" w:sz="0" w:space="0" w:color="auto"/>
            <w:bottom w:val="none" w:sz="0" w:space="0" w:color="auto"/>
            <w:right w:val="none" w:sz="0" w:space="0" w:color="auto"/>
          </w:divBdr>
        </w:div>
        <w:div w:id="172454365">
          <w:marLeft w:val="0"/>
          <w:marRight w:val="0"/>
          <w:marTop w:val="0"/>
          <w:marBottom w:val="0"/>
          <w:divBdr>
            <w:top w:val="none" w:sz="0" w:space="0" w:color="auto"/>
            <w:left w:val="none" w:sz="0" w:space="0" w:color="auto"/>
            <w:bottom w:val="none" w:sz="0" w:space="0" w:color="auto"/>
            <w:right w:val="none" w:sz="0" w:space="0" w:color="auto"/>
          </w:divBdr>
        </w:div>
        <w:div w:id="1733969040">
          <w:marLeft w:val="0"/>
          <w:marRight w:val="0"/>
          <w:marTop w:val="0"/>
          <w:marBottom w:val="0"/>
          <w:divBdr>
            <w:top w:val="none" w:sz="0" w:space="0" w:color="auto"/>
            <w:left w:val="none" w:sz="0" w:space="0" w:color="auto"/>
            <w:bottom w:val="none" w:sz="0" w:space="0" w:color="auto"/>
            <w:right w:val="none" w:sz="0" w:space="0" w:color="auto"/>
          </w:divBdr>
        </w:div>
        <w:div w:id="1611888895">
          <w:marLeft w:val="0"/>
          <w:marRight w:val="0"/>
          <w:marTop w:val="0"/>
          <w:marBottom w:val="0"/>
          <w:divBdr>
            <w:top w:val="none" w:sz="0" w:space="0" w:color="auto"/>
            <w:left w:val="none" w:sz="0" w:space="0" w:color="auto"/>
            <w:bottom w:val="none" w:sz="0" w:space="0" w:color="auto"/>
            <w:right w:val="none" w:sz="0" w:space="0" w:color="auto"/>
          </w:divBdr>
        </w:div>
        <w:div w:id="2004314568">
          <w:marLeft w:val="0"/>
          <w:marRight w:val="0"/>
          <w:marTop w:val="0"/>
          <w:marBottom w:val="0"/>
          <w:divBdr>
            <w:top w:val="none" w:sz="0" w:space="0" w:color="auto"/>
            <w:left w:val="none" w:sz="0" w:space="0" w:color="auto"/>
            <w:bottom w:val="none" w:sz="0" w:space="0" w:color="auto"/>
            <w:right w:val="none" w:sz="0" w:space="0" w:color="auto"/>
          </w:divBdr>
        </w:div>
        <w:div w:id="1009596879">
          <w:marLeft w:val="0"/>
          <w:marRight w:val="0"/>
          <w:marTop w:val="0"/>
          <w:marBottom w:val="0"/>
          <w:divBdr>
            <w:top w:val="none" w:sz="0" w:space="0" w:color="auto"/>
            <w:left w:val="none" w:sz="0" w:space="0" w:color="auto"/>
            <w:bottom w:val="none" w:sz="0" w:space="0" w:color="auto"/>
            <w:right w:val="none" w:sz="0" w:space="0" w:color="auto"/>
          </w:divBdr>
        </w:div>
        <w:div w:id="1115370481">
          <w:marLeft w:val="0"/>
          <w:marRight w:val="0"/>
          <w:marTop w:val="0"/>
          <w:marBottom w:val="0"/>
          <w:divBdr>
            <w:top w:val="none" w:sz="0" w:space="0" w:color="auto"/>
            <w:left w:val="none" w:sz="0" w:space="0" w:color="auto"/>
            <w:bottom w:val="none" w:sz="0" w:space="0" w:color="auto"/>
            <w:right w:val="none" w:sz="0" w:space="0" w:color="auto"/>
          </w:divBdr>
        </w:div>
        <w:div w:id="1132360368">
          <w:marLeft w:val="0"/>
          <w:marRight w:val="0"/>
          <w:marTop w:val="0"/>
          <w:marBottom w:val="0"/>
          <w:divBdr>
            <w:top w:val="none" w:sz="0" w:space="0" w:color="auto"/>
            <w:left w:val="none" w:sz="0" w:space="0" w:color="auto"/>
            <w:bottom w:val="none" w:sz="0" w:space="0" w:color="auto"/>
            <w:right w:val="none" w:sz="0" w:space="0" w:color="auto"/>
          </w:divBdr>
        </w:div>
        <w:div w:id="1779829841">
          <w:marLeft w:val="0"/>
          <w:marRight w:val="0"/>
          <w:marTop w:val="0"/>
          <w:marBottom w:val="0"/>
          <w:divBdr>
            <w:top w:val="none" w:sz="0" w:space="0" w:color="auto"/>
            <w:left w:val="none" w:sz="0" w:space="0" w:color="auto"/>
            <w:bottom w:val="none" w:sz="0" w:space="0" w:color="auto"/>
            <w:right w:val="none" w:sz="0" w:space="0" w:color="auto"/>
          </w:divBdr>
        </w:div>
        <w:div w:id="27412536">
          <w:marLeft w:val="0"/>
          <w:marRight w:val="0"/>
          <w:marTop w:val="0"/>
          <w:marBottom w:val="0"/>
          <w:divBdr>
            <w:top w:val="none" w:sz="0" w:space="0" w:color="auto"/>
            <w:left w:val="none" w:sz="0" w:space="0" w:color="auto"/>
            <w:bottom w:val="none" w:sz="0" w:space="0" w:color="auto"/>
            <w:right w:val="none" w:sz="0" w:space="0" w:color="auto"/>
          </w:divBdr>
        </w:div>
        <w:div w:id="917599754">
          <w:marLeft w:val="0"/>
          <w:marRight w:val="0"/>
          <w:marTop w:val="0"/>
          <w:marBottom w:val="0"/>
          <w:divBdr>
            <w:top w:val="none" w:sz="0" w:space="0" w:color="auto"/>
            <w:left w:val="none" w:sz="0" w:space="0" w:color="auto"/>
            <w:bottom w:val="none" w:sz="0" w:space="0" w:color="auto"/>
            <w:right w:val="none" w:sz="0" w:space="0" w:color="auto"/>
          </w:divBdr>
        </w:div>
        <w:div w:id="407849863">
          <w:marLeft w:val="0"/>
          <w:marRight w:val="0"/>
          <w:marTop w:val="0"/>
          <w:marBottom w:val="0"/>
          <w:divBdr>
            <w:top w:val="none" w:sz="0" w:space="0" w:color="auto"/>
            <w:left w:val="none" w:sz="0" w:space="0" w:color="auto"/>
            <w:bottom w:val="none" w:sz="0" w:space="0" w:color="auto"/>
            <w:right w:val="none" w:sz="0" w:space="0" w:color="auto"/>
          </w:divBdr>
        </w:div>
        <w:div w:id="473182973">
          <w:marLeft w:val="0"/>
          <w:marRight w:val="0"/>
          <w:marTop w:val="0"/>
          <w:marBottom w:val="0"/>
          <w:divBdr>
            <w:top w:val="none" w:sz="0" w:space="0" w:color="auto"/>
            <w:left w:val="none" w:sz="0" w:space="0" w:color="auto"/>
            <w:bottom w:val="none" w:sz="0" w:space="0" w:color="auto"/>
            <w:right w:val="none" w:sz="0" w:space="0" w:color="auto"/>
          </w:divBdr>
        </w:div>
        <w:div w:id="588084195">
          <w:marLeft w:val="0"/>
          <w:marRight w:val="0"/>
          <w:marTop w:val="0"/>
          <w:marBottom w:val="0"/>
          <w:divBdr>
            <w:top w:val="none" w:sz="0" w:space="0" w:color="auto"/>
            <w:left w:val="none" w:sz="0" w:space="0" w:color="auto"/>
            <w:bottom w:val="none" w:sz="0" w:space="0" w:color="auto"/>
            <w:right w:val="none" w:sz="0" w:space="0" w:color="auto"/>
          </w:divBdr>
        </w:div>
        <w:div w:id="8652792">
          <w:marLeft w:val="0"/>
          <w:marRight w:val="0"/>
          <w:marTop w:val="0"/>
          <w:marBottom w:val="0"/>
          <w:divBdr>
            <w:top w:val="none" w:sz="0" w:space="0" w:color="auto"/>
            <w:left w:val="none" w:sz="0" w:space="0" w:color="auto"/>
            <w:bottom w:val="none" w:sz="0" w:space="0" w:color="auto"/>
            <w:right w:val="none" w:sz="0" w:space="0" w:color="auto"/>
          </w:divBdr>
        </w:div>
        <w:div w:id="765418949">
          <w:marLeft w:val="0"/>
          <w:marRight w:val="0"/>
          <w:marTop w:val="0"/>
          <w:marBottom w:val="0"/>
          <w:divBdr>
            <w:top w:val="none" w:sz="0" w:space="0" w:color="auto"/>
            <w:left w:val="none" w:sz="0" w:space="0" w:color="auto"/>
            <w:bottom w:val="none" w:sz="0" w:space="0" w:color="auto"/>
            <w:right w:val="none" w:sz="0" w:space="0" w:color="auto"/>
          </w:divBdr>
        </w:div>
        <w:div w:id="1863007919">
          <w:marLeft w:val="0"/>
          <w:marRight w:val="0"/>
          <w:marTop w:val="0"/>
          <w:marBottom w:val="0"/>
          <w:divBdr>
            <w:top w:val="none" w:sz="0" w:space="0" w:color="auto"/>
            <w:left w:val="none" w:sz="0" w:space="0" w:color="auto"/>
            <w:bottom w:val="none" w:sz="0" w:space="0" w:color="auto"/>
            <w:right w:val="none" w:sz="0" w:space="0" w:color="auto"/>
          </w:divBdr>
        </w:div>
        <w:div w:id="1664818617">
          <w:marLeft w:val="0"/>
          <w:marRight w:val="0"/>
          <w:marTop w:val="0"/>
          <w:marBottom w:val="0"/>
          <w:divBdr>
            <w:top w:val="none" w:sz="0" w:space="0" w:color="auto"/>
            <w:left w:val="none" w:sz="0" w:space="0" w:color="auto"/>
            <w:bottom w:val="none" w:sz="0" w:space="0" w:color="auto"/>
            <w:right w:val="none" w:sz="0" w:space="0" w:color="auto"/>
          </w:divBdr>
        </w:div>
      </w:divsChild>
    </w:div>
    <w:div w:id="1231423850">
      <w:bodyDiv w:val="1"/>
      <w:marLeft w:val="0"/>
      <w:marRight w:val="0"/>
      <w:marTop w:val="0"/>
      <w:marBottom w:val="0"/>
      <w:divBdr>
        <w:top w:val="none" w:sz="0" w:space="0" w:color="auto"/>
        <w:left w:val="none" w:sz="0" w:space="0" w:color="auto"/>
        <w:bottom w:val="none" w:sz="0" w:space="0" w:color="auto"/>
        <w:right w:val="none" w:sz="0" w:space="0" w:color="auto"/>
      </w:divBdr>
      <w:divsChild>
        <w:div w:id="1617058784">
          <w:marLeft w:val="0"/>
          <w:marRight w:val="0"/>
          <w:marTop w:val="0"/>
          <w:marBottom w:val="0"/>
          <w:divBdr>
            <w:top w:val="none" w:sz="0" w:space="0" w:color="auto"/>
            <w:left w:val="none" w:sz="0" w:space="0" w:color="auto"/>
            <w:bottom w:val="none" w:sz="0" w:space="0" w:color="auto"/>
            <w:right w:val="none" w:sz="0" w:space="0" w:color="auto"/>
          </w:divBdr>
        </w:div>
      </w:divsChild>
    </w:div>
    <w:div w:id="1259211841">
      <w:bodyDiv w:val="1"/>
      <w:marLeft w:val="0"/>
      <w:marRight w:val="0"/>
      <w:marTop w:val="0"/>
      <w:marBottom w:val="0"/>
      <w:divBdr>
        <w:top w:val="none" w:sz="0" w:space="0" w:color="auto"/>
        <w:left w:val="none" w:sz="0" w:space="0" w:color="auto"/>
        <w:bottom w:val="none" w:sz="0" w:space="0" w:color="auto"/>
        <w:right w:val="none" w:sz="0" w:space="0" w:color="auto"/>
      </w:divBdr>
    </w:div>
    <w:div w:id="1519272109">
      <w:bodyDiv w:val="1"/>
      <w:marLeft w:val="0"/>
      <w:marRight w:val="0"/>
      <w:marTop w:val="0"/>
      <w:marBottom w:val="0"/>
      <w:divBdr>
        <w:top w:val="none" w:sz="0" w:space="0" w:color="auto"/>
        <w:left w:val="none" w:sz="0" w:space="0" w:color="auto"/>
        <w:bottom w:val="none" w:sz="0" w:space="0" w:color="auto"/>
        <w:right w:val="none" w:sz="0" w:space="0" w:color="auto"/>
      </w:divBdr>
      <w:divsChild>
        <w:div w:id="302202807">
          <w:marLeft w:val="0"/>
          <w:marRight w:val="0"/>
          <w:marTop w:val="0"/>
          <w:marBottom w:val="0"/>
          <w:divBdr>
            <w:top w:val="none" w:sz="0" w:space="0" w:color="auto"/>
            <w:left w:val="none" w:sz="0" w:space="0" w:color="auto"/>
            <w:bottom w:val="none" w:sz="0" w:space="0" w:color="auto"/>
            <w:right w:val="none" w:sz="0" w:space="0" w:color="auto"/>
          </w:divBdr>
        </w:div>
      </w:divsChild>
    </w:div>
    <w:div w:id="1561407441">
      <w:bodyDiv w:val="1"/>
      <w:marLeft w:val="0"/>
      <w:marRight w:val="0"/>
      <w:marTop w:val="0"/>
      <w:marBottom w:val="0"/>
      <w:divBdr>
        <w:top w:val="none" w:sz="0" w:space="0" w:color="auto"/>
        <w:left w:val="none" w:sz="0" w:space="0" w:color="auto"/>
        <w:bottom w:val="none" w:sz="0" w:space="0" w:color="auto"/>
        <w:right w:val="none" w:sz="0" w:space="0" w:color="auto"/>
      </w:divBdr>
      <w:divsChild>
        <w:div w:id="543367874">
          <w:marLeft w:val="0"/>
          <w:marRight w:val="0"/>
          <w:marTop w:val="0"/>
          <w:marBottom w:val="0"/>
          <w:divBdr>
            <w:top w:val="none" w:sz="0" w:space="0" w:color="auto"/>
            <w:left w:val="none" w:sz="0" w:space="0" w:color="auto"/>
            <w:bottom w:val="none" w:sz="0" w:space="0" w:color="auto"/>
            <w:right w:val="none" w:sz="0" w:space="0" w:color="auto"/>
          </w:divBdr>
        </w:div>
        <w:div w:id="1978679459">
          <w:marLeft w:val="0"/>
          <w:marRight w:val="0"/>
          <w:marTop w:val="0"/>
          <w:marBottom w:val="0"/>
          <w:divBdr>
            <w:top w:val="none" w:sz="0" w:space="0" w:color="auto"/>
            <w:left w:val="none" w:sz="0" w:space="0" w:color="auto"/>
            <w:bottom w:val="none" w:sz="0" w:space="0" w:color="auto"/>
            <w:right w:val="none" w:sz="0" w:space="0" w:color="auto"/>
          </w:divBdr>
        </w:div>
        <w:div w:id="956447431">
          <w:marLeft w:val="0"/>
          <w:marRight w:val="0"/>
          <w:marTop w:val="0"/>
          <w:marBottom w:val="0"/>
          <w:divBdr>
            <w:top w:val="none" w:sz="0" w:space="0" w:color="auto"/>
            <w:left w:val="none" w:sz="0" w:space="0" w:color="auto"/>
            <w:bottom w:val="none" w:sz="0" w:space="0" w:color="auto"/>
            <w:right w:val="none" w:sz="0" w:space="0" w:color="auto"/>
          </w:divBdr>
        </w:div>
        <w:div w:id="1815247324">
          <w:marLeft w:val="0"/>
          <w:marRight w:val="0"/>
          <w:marTop w:val="0"/>
          <w:marBottom w:val="0"/>
          <w:divBdr>
            <w:top w:val="none" w:sz="0" w:space="0" w:color="auto"/>
            <w:left w:val="none" w:sz="0" w:space="0" w:color="auto"/>
            <w:bottom w:val="none" w:sz="0" w:space="0" w:color="auto"/>
            <w:right w:val="none" w:sz="0" w:space="0" w:color="auto"/>
          </w:divBdr>
        </w:div>
        <w:div w:id="161554738">
          <w:marLeft w:val="0"/>
          <w:marRight w:val="0"/>
          <w:marTop w:val="0"/>
          <w:marBottom w:val="0"/>
          <w:divBdr>
            <w:top w:val="none" w:sz="0" w:space="0" w:color="auto"/>
            <w:left w:val="none" w:sz="0" w:space="0" w:color="auto"/>
            <w:bottom w:val="none" w:sz="0" w:space="0" w:color="auto"/>
            <w:right w:val="none" w:sz="0" w:space="0" w:color="auto"/>
          </w:divBdr>
        </w:div>
        <w:div w:id="2083722971">
          <w:marLeft w:val="0"/>
          <w:marRight w:val="0"/>
          <w:marTop w:val="0"/>
          <w:marBottom w:val="0"/>
          <w:divBdr>
            <w:top w:val="none" w:sz="0" w:space="0" w:color="auto"/>
            <w:left w:val="none" w:sz="0" w:space="0" w:color="auto"/>
            <w:bottom w:val="none" w:sz="0" w:space="0" w:color="auto"/>
            <w:right w:val="none" w:sz="0" w:space="0" w:color="auto"/>
          </w:divBdr>
        </w:div>
        <w:div w:id="1453863033">
          <w:marLeft w:val="0"/>
          <w:marRight w:val="0"/>
          <w:marTop w:val="0"/>
          <w:marBottom w:val="0"/>
          <w:divBdr>
            <w:top w:val="none" w:sz="0" w:space="0" w:color="auto"/>
            <w:left w:val="none" w:sz="0" w:space="0" w:color="auto"/>
            <w:bottom w:val="none" w:sz="0" w:space="0" w:color="auto"/>
            <w:right w:val="none" w:sz="0" w:space="0" w:color="auto"/>
          </w:divBdr>
        </w:div>
        <w:div w:id="651984448">
          <w:marLeft w:val="0"/>
          <w:marRight w:val="0"/>
          <w:marTop w:val="0"/>
          <w:marBottom w:val="0"/>
          <w:divBdr>
            <w:top w:val="none" w:sz="0" w:space="0" w:color="auto"/>
            <w:left w:val="none" w:sz="0" w:space="0" w:color="auto"/>
            <w:bottom w:val="none" w:sz="0" w:space="0" w:color="auto"/>
            <w:right w:val="none" w:sz="0" w:space="0" w:color="auto"/>
          </w:divBdr>
        </w:div>
        <w:div w:id="200480829">
          <w:marLeft w:val="0"/>
          <w:marRight w:val="0"/>
          <w:marTop w:val="0"/>
          <w:marBottom w:val="0"/>
          <w:divBdr>
            <w:top w:val="none" w:sz="0" w:space="0" w:color="auto"/>
            <w:left w:val="none" w:sz="0" w:space="0" w:color="auto"/>
            <w:bottom w:val="none" w:sz="0" w:space="0" w:color="auto"/>
            <w:right w:val="none" w:sz="0" w:space="0" w:color="auto"/>
          </w:divBdr>
        </w:div>
        <w:div w:id="1492214652">
          <w:marLeft w:val="0"/>
          <w:marRight w:val="0"/>
          <w:marTop w:val="0"/>
          <w:marBottom w:val="0"/>
          <w:divBdr>
            <w:top w:val="none" w:sz="0" w:space="0" w:color="auto"/>
            <w:left w:val="none" w:sz="0" w:space="0" w:color="auto"/>
            <w:bottom w:val="none" w:sz="0" w:space="0" w:color="auto"/>
            <w:right w:val="none" w:sz="0" w:space="0" w:color="auto"/>
          </w:divBdr>
        </w:div>
        <w:div w:id="936711766">
          <w:marLeft w:val="0"/>
          <w:marRight w:val="0"/>
          <w:marTop w:val="0"/>
          <w:marBottom w:val="0"/>
          <w:divBdr>
            <w:top w:val="none" w:sz="0" w:space="0" w:color="auto"/>
            <w:left w:val="none" w:sz="0" w:space="0" w:color="auto"/>
            <w:bottom w:val="none" w:sz="0" w:space="0" w:color="auto"/>
            <w:right w:val="none" w:sz="0" w:space="0" w:color="auto"/>
          </w:divBdr>
        </w:div>
        <w:div w:id="1849321288">
          <w:marLeft w:val="0"/>
          <w:marRight w:val="0"/>
          <w:marTop w:val="0"/>
          <w:marBottom w:val="0"/>
          <w:divBdr>
            <w:top w:val="none" w:sz="0" w:space="0" w:color="auto"/>
            <w:left w:val="none" w:sz="0" w:space="0" w:color="auto"/>
            <w:bottom w:val="none" w:sz="0" w:space="0" w:color="auto"/>
            <w:right w:val="none" w:sz="0" w:space="0" w:color="auto"/>
          </w:divBdr>
        </w:div>
        <w:div w:id="1426147564">
          <w:marLeft w:val="0"/>
          <w:marRight w:val="0"/>
          <w:marTop w:val="0"/>
          <w:marBottom w:val="0"/>
          <w:divBdr>
            <w:top w:val="none" w:sz="0" w:space="0" w:color="auto"/>
            <w:left w:val="none" w:sz="0" w:space="0" w:color="auto"/>
            <w:bottom w:val="none" w:sz="0" w:space="0" w:color="auto"/>
            <w:right w:val="none" w:sz="0" w:space="0" w:color="auto"/>
          </w:divBdr>
        </w:div>
        <w:div w:id="458694312">
          <w:marLeft w:val="0"/>
          <w:marRight w:val="0"/>
          <w:marTop w:val="0"/>
          <w:marBottom w:val="0"/>
          <w:divBdr>
            <w:top w:val="none" w:sz="0" w:space="0" w:color="auto"/>
            <w:left w:val="none" w:sz="0" w:space="0" w:color="auto"/>
            <w:bottom w:val="none" w:sz="0" w:space="0" w:color="auto"/>
            <w:right w:val="none" w:sz="0" w:space="0" w:color="auto"/>
          </w:divBdr>
        </w:div>
        <w:div w:id="751047829">
          <w:marLeft w:val="0"/>
          <w:marRight w:val="0"/>
          <w:marTop w:val="0"/>
          <w:marBottom w:val="0"/>
          <w:divBdr>
            <w:top w:val="none" w:sz="0" w:space="0" w:color="auto"/>
            <w:left w:val="none" w:sz="0" w:space="0" w:color="auto"/>
            <w:bottom w:val="none" w:sz="0" w:space="0" w:color="auto"/>
            <w:right w:val="none" w:sz="0" w:space="0" w:color="auto"/>
          </w:divBdr>
        </w:div>
        <w:div w:id="799956661">
          <w:marLeft w:val="0"/>
          <w:marRight w:val="0"/>
          <w:marTop w:val="0"/>
          <w:marBottom w:val="0"/>
          <w:divBdr>
            <w:top w:val="none" w:sz="0" w:space="0" w:color="auto"/>
            <w:left w:val="none" w:sz="0" w:space="0" w:color="auto"/>
            <w:bottom w:val="none" w:sz="0" w:space="0" w:color="auto"/>
            <w:right w:val="none" w:sz="0" w:space="0" w:color="auto"/>
          </w:divBdr>
        </w:div>
        <w:div w:id="1965040132">
          <w:marLeft w:val="0"/>
          <w:marRight w:val="0"/>
          <w:marTop w:val="0"/>
          <w:marBottom w:val="0"/>
          <w:divBdr>
            <w:top w:val="none" w:sz="0" w:space="0" w:color="auto"/>
            <w:left w:val="none" w:sz="0" w:space="0" w:color="auto"/>
            <w:bottom w:val="none" w:sz="0" w:space="0" w:color="auto"/>
            <w:right w:val="none" w:sz="0" w:space="0" w:color="auto"/>
          </w:divBdr>
        </w:div>
        <w:div w:id="153567589">
          <w:marLeft w:val="0"/>
          <w:marRight w:val="0"/>
          <w:marTop w:val="0"/>
          <w:marBottom w:val="0"/>
          <w:divBdr>
            <w:top w:val="none" w:sz="0" w:space="0" w:color="auto"/>
            <w:left w:val="none" w:sz="0" w:space="0" w:color="auto"/>
            <w:bottom w:val="none" w:sz="0" w:space="0" w:color="auto"/>
            <w:right w:val="none" w:sz="0" w:space="0" w:color="auto"/>
          </w:divBdr>
        </w:div>
        <w:div w:id="1402409167">
          <w:marLeft w:val="0"/>
          <w:marRight w:val="0"/>
          <w:marTop w:val="0"/>
          <w:marBottom w:val="0"/>
          <w:divBdr>
            <w:top w:val="none" w:sz="0" w:space="0" w:color="auto"/>
            <w:left w:val="none" w:sz="0" w:space="0" w:color="auto"/>
            <w:bottom w:val="none" w:sz="0" w:space="0" w:color="auto"/>
            <w:right w:val="none" w:sz="0" w:space="0" w:color="auto"/>
          </w:divBdr>
        </w:div>
        <w:div w:id="1622614445">
          <w:marLeft w:val="0"/>
          <w:marRight w:val="0"/>
          <w:marTop w:val="0"/>
          <w:marBottom w:val="0"/>
          <w:divBdr>
            <w:top w:val="none" w:sz="0" w:space="0" w:color="auto"/>
            <w:left w:val="none" w:sz="0" w:space="0" w:color="auto"/>
            <w:bottom w:val="none" w:sz="0" w:space="0" w:color="auto"/>
            <w:right w:val="none" w:sz="0" w:space="0" w:color="auto"/>
          </w:divBdr>
        </w:div>
        <w:div w:id="2088189083">
          <w:marLeft w:val="0"/>
          <w:marRight w:val="0"/>
          <w:marTop w:val="0"/>
          <w:marBottom w:val="0"/>
          <w:divBdr>
            <w:top w:val="none" w:sz="0" w:space="0" w:color="auto"/>
            <w:left w:val="none" w:sz="0" w:space="0" w:color="auto"/>
            <w:bottom w:val="none" w:sz="0" w:space="0" w:color="auto"/>
            <w:right w:val="none" w:sz="0" w:space="0" w:color="auto"/>
          </w:divBdr>
        </w:div>
        <w:div w:id="812407478">
          <w:marLeft w:val="0"/>
          <w:marRight w:val="0"/>
          <w:marTop w:val="0"/>
          <w:marBottom w:val="0"/>
          <w:divBdr>
            <w:top w:val="none" w:sz="0" w:space="0" w:color="auto"/>
            <w:left w:val="none" w:sz="0" w:space="0" w:color="auto"/>
            <w:bottom w:val="none" w:sz="0" w:space="0" w:color="auto"/>
            <w:right w:val="none" w:sz="0" w:space="0" w:color="auto"/>
          </w:divBdr>
        </w:div>
        <w:div w:id="138883092">
          <w:marLeft w:val="0"/>
          <w:marRight w:val="0"/>
          <w:marTop w:val="0"/>
          <w:marBottom w:val="0"/>
          <w:divBdr>
            <w:top w:val="none" w:sz="0" w:space="0" w:color="auto"/>
            <w:left w:val="none" w:sz="0" w:space="0" w:color="auto"/>
            <w:bottom w:val="none" w:sz="0" w:space="0" w:color="auto"/>
            <w:right w:val="none" w:sz="0" w:space="0" w:color="auto"/>
          </w:divBdr>
        </w:div>
        <w:div w:id="187452608">
          <w:marLeft w:val="0"/>
          <w:marRight w:val="0"/>
          <w:marTop w:val="0"/>
          <w:marBottom w:val="0"/>
          <w:divBdr>
            <w:top w:val="none" w:sz="0" w:space="0" w:color="auto"/>
            <w:left w:val="none" w:sz="0" w:space="0" w:color="auto"/>
            <w:bottom w:val="none" w:sz="0" w:space="0" w:color="auto"/>
            <w:right w:val="none" w:sz="0" w:space="0" w:color="auto"/>
          </w:divBdr>
        </w:div>
        <w:div w:id="2040935760">
          <w:marLeft w:val="0"/>
          <w:marRight w:val="0"/>
          <w:marTop w:val="0"/>
          <w:marBottom w:val="0"/>
          <w:divBdr>
            <w:top w:val="none" w:sz="0" w:space="0" w:color="auto"/>
            <w:left w:val="none" w:sz="0" w:space="0" w:color="auto"/>
            <w:bottom w:val="none" w:sz="0" w:space="0" w:color="auto"/>
            <w:right w:val="none" w:sz="0" w:space="0" w:color="auto"/>
          </w:divBdr>
        </w:div>
        <w:div w:id="1262492703">
          <w:marLeft w:val="0"/>
          <w:marRight w:val="0"/>
          <w:marTop w:val="0"/>
          <w:marBottom w:val="0"/>
          <w:divBdr>
            <w:top w:val="none" w:sz="0" w:space="0" w:color="auto"/>
            <w:left w:val="none" w:sz="0" w:space="0" w:color="auto"/>
            <w:bottom w:val="none" w:sz="0" w:space="0" w:color="auto"/>
            <w:right w:val="none" w:sz="0" w:space="0" w:color="auto"/>
          </w:divBdr>
        </w:div>
        <w:div w:id="1330447714">
          <w:marLeft w:val="0"/>
          <w:marRight w:val="0"/>
          <w:marTop w:val="0"/>
          <w:marBottom w:val="0"/>
          <w:divBdr>
            <w:top w:val="none" w:sz="0" w:space="0" w:color="auto"/>
            <w:left w:val="none" w:sz="0" w:space="0" w:color="auto"/>
            <w:bottom w:val="none" w:sz="0" w:space="0" w:color="auto"/>
            <w:right w:val="none" w:sz="0" w:space="0" w:color="auto"/>
          </w:divBdr>
        </w:div>
        <w:div w:id="6568980">
          <w:marLeft w:val="0"/>
          <w:marRight w:val="0"/>
          <w:marTop w:val="0"/>
          <w:marBottom w:val="0"/>
          <w:divBdr>
            <w:top w:val="none" w:sz="0" w:space="0" w:color="auto"/>
            <w:left w:val="none" w:sz="0" w:space="0" w:color="auto"/>
            <w:bottom w:val="none" w:sz="0" w:space="0" w:color="auto"/>
            <w:right w:val="none" w:sz="0" w:space="0" w:color="auto"/>
          </w:divBdr>
        </w:div>
        <w:div w:id="1834299902">
          <w:marLeft w:val="0"/>
          <w:marRight w:val="0"/>
          <w:marTop w:val="0"/>
          <w:marBottom w:val="0"/>
          <w:divBdr>
            <w:top w:val="none" w:sz="0" w:space="0" w:color="auto"/>
            <w:left w:val="none" w:sz="0" w:space="0" w:color="auto"/>
            <w:bottom w:val="none" w:sz="0" w:space="0" w:color="auto"/>
            <w:right w:val="none" w:sz="0" w:space="0" w:color="auto"/>
          </w:divBdr>
        </w:div>
        <w:div w:id="2085755952">
          <w:marLeft w:val="0"/>
          <w:marRight w:val="0"/>
          <w:marTop w:val="0"/>
          <w:marBottom w:val="0"/>
          <w:divBdr>
            <w:top w:val="none" w:sz="0" w:space="0" w:color="auto"/>
            <w:left w:val="none" w:sz="0" w:space="0" w:color="auto"/>
            <w:bottom w:val="none" w:sz="0" w:space="0" w:color="auto"/>
            <w:right w:val="none" w:sz="0" w:space="0" w:color="auto"/>
          </w:divBdr>
        </w:div>
        <w:div w:id="2001696372">
          <w:marLeft w:val="0"/>
          <w:marRight w:val="0"/>
          <w:marTop w:val="0"/>
          <w:marBottom w:val="0"/>
          <w:divBdr>
            <w:top w:val="none" w:sz="0" w:space="0" w:color="auto"/>
            <w:left w:val="none" w:sz="0" w:space="0" w:color="auto"/>
            <w:bottom w:val="none" w:sz="0" w:space="0" w:color="auto"/>
            <w:right w:val="none" w:sz="0" w:space="0" w:color="auto"/>
          </w:divBdr>
        </w:div>
        <w:div w:id="1560440133">
          <w:marLeft w:val="0"/>
          <w:marRight w:val="0"/>
          <w:marTop w:val="0"/>
          <w:marBottom w:val="0"/>
          <w:divBdr>
            <w:top w:val="none" w:sz="0" w:space="0" w:color="auto"/>
            <w:left w:val="none" w:sz="0" w:space="0" w:color="auto"/>
            <w:bottom w:val="none" w:sz="0" w:space="0" w:color="auto"/>
            <w:right w:val="none" w:sz="0" w:space="0" w:color="auto"/>
          </w:divBdr>
        </w:div>
        <w:div w:id="381949930">
          <w:marLeft w:val="0"/>
          <w:marRight w:val="0"/>
          <w:marTop w:val="0"/>
          <w:marBottom w:val="0"/>
          <w:divBdr>
            <w:top w:val="none" w:sz="0" w:space="0" w:color="auto"/>
            <w:left w:val="none" w:sz="0" w:space="0" w:color="auto"/>
            <w:bottom w:val="none" w:sz="0" w:space="0" w:color="auto"/>
            <w:right w:val="none" w:sz="0" w:space="0" w:color="auto"/>
          </w:divBdr>
        </w:div>
        <w:div w:id="1877158565">
          <w:marLeft w:val="0"/>
          <w:marRight w:val="0"/>
          <w:marTop w:val="0"/>
          <w:marBottom w:val="0"/>
          <w:divBdr>
            <w:top w:val="none" w:sz="0" w:space="0" w:color="auto"/>
            <w:left w:val="none" w:sz="0" w:space="0" w:color="auto"/>
            <w:bottom w:val="none" w:sz="0" w:space="0" w:color="auto"/>
            <w:right w:val="none" w:sz="0" w:space="0" w:color="auto"/>
          </w:divBdr>
        </w:div>
        <w:div w:id="589585689">
          <w:marLeft w:val="0"/>
          <w:marRight w:val="0"/>
          <w:marTop w:val="0"/>
          <w:marBottom w:val="0"/>
          <w:divBdr>
            <w:top w:val="none" w:sz="0" w:space="0" w:color="auto"/>
            <w:left w:val="none" w:sz="0" w:space="0" w:color="auto"/>
            <w:bottom w:val="none" w:sz="0" w:space="0" w:color="auto"/>
            <w:right w:val="none" w:sz="0" w:space="0" w:color="auto"/>
          </w:divBdr>
        </w:div>
        <w:div w:id="788360207">
          <w:marLeft w:val="0"/>
          <w:marRight w:val="0"/>
          <w:marTop w:val="0"/>
          <w:marBottom w:val="0"/>
          <w:divBdr>
            <w:top w:val="none" w:sz="0" w:space="0" w:color="auto"/>
            <w:left w:val="none" w:sz="0" w:space="0" w:color="auto"/>
            <w:bottom w:val="none" w:sz="0" w:space="0" w:color="auto"/>
            <w:right w:val="none" w:sz="0" w:space="0" w:color="auto"/>
          </w:divBdr>
        </w:div>
        <w:div w:id="382749658">
          <w:marLeft w:val="0"/>
          <w:marRight w:val="0"/>
          <w:marTop w:val="0"/>
          <w:marBottom w:val="0"/>
          <w:divBdr>
            <w:top w:val="none" w:sz="0" w:space="0" w:color="auto"/>
            <w:left w:val="none" w:sz="0" w:space="0" w:color="auto"/>
            <w:bottom w:val="none" w:sz="0" w:space="0" w:color="auto"/>
            <w:right w:val="none" w:sz="0" w:space="0" w:color="auto"/>
          </w:divBdr>
        </w:div>
        <w:div w:id="60910617">
          <w:marLeft w:val="0"/>
          <w:marRight w:val="0"/>
          <w:marTop w:val="0"/>
          <w:marBottom w:val="0"/>
          <w:divBdr>
            <w:top w:val="none" w:sz="0" w:space="0" w:color="auto"/>
            <w:left w:val="none" w:sz="0" w:space="0" w:color="auto"/>
            <w:bottom w:val="none" w:sz="0" w:space="0" w:color="auto"/>
            <w:right w:val="none" w:sz="0" w:space="0" w:color="auto"/>
          </w:divBdr>
        </w:div>
        <w:div w:id="306978714">
          <w:marLeft w:val="0"/>
          <w:marRight w:val="0"/>
          <w:marTop w:val="0"/>
          <w:marBottom w:val="0"/>
          <w:divBdr>
            <w:top w:val="none" w:sz="0" w:space="0" w:color="auto"/>
            <w:left w:val="none" w:sz="0" w:space="0" w:color="auto"/>
            <w:bottom w:val="none" w:sz="0" w:space="0" w:color="auto"/>
            <w:right w:val="none" w:sz="0" w:space="0" w:color="auto"/>
          </w:divBdr>
        </w:div>
        <w:div w:id="1998530038">
          <w:marLeft w:val="0"/>
          <w:marRight w:val="0"/>
          <w:marTop w:val="0"/>
          <w:marBottom w:val="0"/>
          <w:divBdr>
            <w:top w:val="none" w:sz="0" w:space="0" w:color="auto"/>
            <w:left w:val="none" w:sz="0" w:space="0" w:color="auto"/>
            <w:bottom w:val="none" w:sz="0" w:space="0" w:color="auto"/>
            <w:right w:val="none" w:sz="0" w:space="0" w:color="auto"/>
          </w:divBdr>
        </w:div>
        <w:div w:id="1326661421">
          <w:marLeft w:val="0"/>
          <w:marRight w:val="0"/>
          <w:marTop w:val="0"/>
          <w:marBottom w:val="0"/>
          <w:divBdr>
            <w:top w:val="none" w:sz="0" w:space="0" w:color="auto"/>
            <w:left w:val="none" w:sz="0" w:space="0" w:color="auto"/>
            <w:bottom w:val="none" w:sz="0" w:space="0" w:color="auto"/>
            <w:right w:val="none" w:sz="0" w:space="0" w:color="auto"/>
          </w:divBdr>
        </w:div>
        <w:div w:id="1261335924">
          <w:marLeft w:val="0"/>
          <w:marRight w:val="0"/>
          <w:marTop w:val="0"/>
          <w:marBottom w:val="0"/>
          <w:divBdr>
            <w:top w:val="none" w:sz="0" w:space="0" w:color="auto"/>
            <w:left w:val="none" w:sz="0" w:space="0" w:color="auto"/>
            <w:bottom w:val="none" w:sz="0" w:space="0" w:color="auto"/>
            <w:right w:val="none" w:sz="0" w:space="0" w:color="auto"/>
          </w:divBdr>
        </w:div>
        <w:div w:id="282419095">
          <w:marLeft w:val="0"/>
          <w:marRight w:val="0"/>
          <w:marTop w:val="0"/>
          <w:marBottom w:val="0"/>
          <w:divBdr>
            <w:top w:val="none" w:sz="0" w:space="0" w:color="auto"/>
            <w:left w:val="none" w:sz="0" w:space="0" w:color="auto"/>
            <w:bottom w:val="none" w:sz="0" w:space="0" w:color="auto"/>
            <w:right w:val="none" w:sz="0" w:space="0" w:color="auto"/>
          </w:divBdr>
        </w:div>
        <w:div w:id="1056275107">
          <w:marLeft w:val="0"/>
          <w:marRight w:val="0"/>
          <w:marTop w:val="0"/>
          <w:marBottom w:val="0"/>
          <w:divBdr>
            <w:top w:val="none" w:sz="0" w:space="0" w:color="auto"/>
            <w:left w:val="none" w:sz="0" w:space="0" w:color="auto"/>
            <w:bottom w:val="none" w:sz="0" w:space="0" w:color="auto"/>
            <w:right w:val="none" w:sz="0" w:space="0" w:color="auto"/>
          </w:divBdr>
        </w:div>
        <w:div w:id="1510557781">
          <w:marLeft w:val="0"/>
          <w:marRight w:val="0"/>
          <w:marTop w:val="0"/>
          <w:marBottom w:val="0"/>
          <w:divBdr>
            <w:top w:val="none" w:sz="0" w:space="0" w:color="auto"/>
            <w:left w:val="none" w:sz="0" w:space="0" w:color="auto"/>
            <w:bottom w:val="none" w:sz="0" w:space="0" w:color="auto"/>
            <w:right w:val="none" w:sz="0" w:space="0" w:color="auto"/>
          </w:divBdr>
        </w:div>
        <w:div w:id="25833898">
          <w:marLeft w:val="0"/>
          <w:marRight w:val="0"/>
          <w:marTop w:val="0"/>
          <w:marBottom w:val="0"/>
          <w:divBdr>
            <w:top w:val="none" w:sz="0" w:space="0" w:color="auto"/>
            <w:left w:val="none" w:sz="0" w:space="0" w:color="auto"/>
            <w:bottom w:val="none" w:sz="0" w:space="0" w:color="auto"/>
            <w:right w:val="none" w:sz="0" w:space="0" w:color="auto"/>
          </w:divBdr>
        </w:div>
        <w:div w:id="1390766437">
          <w:marLeft w:val="0"/>
          <w:marRight w:val="0"/>
          <w:marTop w:val="0"/>
          <w:marBottom w:val="0"/>
          <w:divBdr>
            <w:top w:val="none" w:sz="0" w:space="0" w:color="auto"/>
            <w:left w:val="none" w:sz="0" w:space="0" w:color="auto"/>
            <w:bottom w:val="none" w:sz="0" w:space="0" w:color="auto"/>
            <w:right w:val="none" w:sz="0" w:space="0" w:color="auto"/>
          </w:divBdr>
        </w:div>
        <w:div w:id="2030792730">
          <w:marLeft w:val="0"/>
          <w:marRight w:val="0"/>
          <w:marTop w:val="0"/>
          <w:marBottom w:val="0"/>
          <w:divBdr>
            <w:top w:val="none" w:sz="0" w:space="0" w:color="auto"/>
            <w:left w:val="none" w:sz="0" w:space="0" w:color="auto"/>
            <w:bottom w:val="none" w:sz="0" w:space="0" w:color="auto"/>
            <w:right w:val="none" w:sz="0" w:space="0" w:color="auto"/>
          </w:divBdr>
        </w:div>
        <w:div w:id="761295903">
          <w:marLeft w:val="0"/>
          <w:marRight w:val="0"/>
          <w:marTop w:val="0"/>
          <w:marBottom w:val="0"/>
          <w:divBdr>
            <w:top w:val="none" w:sz="0" w:space="0" w:color="auto"/>
            <w:left w:val="none" w:sz="0" w:space="0" w:color="auto"/>
            <w:bottom w:val="none" w:sz="0" w:space="0" w:color="auto"/>
            <w:right w:val="none" w:sz="0" w:space="0" w:color="auto"/>
          </w:divBdr>
        </w:div>
        <w:div w:id="2081825085">
          <w:marLeft w:val="0"/>
          <w:marRight w:val="0"/>
          <w:marTop w:val="0"/>
          <w:marBottom w:val="0"/>
          <w:divBdr>
            <w:top w:val="none" w:sz="0" w:space="0" w:color="auto"/>
            <w:left w:val="none" w:sz="0" w:space="0" w:color="auto"/>
            <w:bottom w:val="none" w:sz="0" w:space="0" w:color="auto"/>
            <w:right w:val="none" w:sz="0" w:space="0" w:color="auto"/>
          </w:divBdr>
        </w:div>
        <w:div w:id="689717177">
          <w:marLeft w:val="0"/>
          <w:marRight w:val="0"/>
          <w:marTop w:val="0"/>
          <w:marBottom w:val="0"/>
          <w:divBdr>
            <w:top w:val="none" w:sz="0" w:space="0" w:color="auto"/>
            <w:left w:val="none" w:sz="0" w:space="0" w:color="auto"/>
            <w:bottom w:val="none" w:sz="0" w:space="0" w:color="auto"/>
            <w:right w:val="none" w:sz="0" w:space="0" w:color="auto"/>
          </w:divBdr>
        </w:div>
        <w:div w:id="1005938406">
          <w:marLeft w:val="0"/>
          <w:marRight w:val="0"/>
          <w:marTop w:val="0"/>
          <w:marBottom w:val="0"/>
          <w:divBdr>
            <w:top w:val="none" w:sz="0" w:space="0" w:color="auto"/>
            <w:left w:val="none" w:sz="0" w:space="0" w:color="auto"/>
            <w:bottom w:val="none" w:sz="0" w:space="0" w:color="auto"/>
            <w:right w:val="none" w:sz="0" w:space="0" w:color="auto"/>
          </w:divBdr>
        </w:div>
        <w:div w:id="732240951">
          <w:marLeft w:val="0"/>
          <w:marRight w:val="0"/>
          <w:marTop w:val="0"/>
          <w:marBottom w:val="0"/>
          <w:divBdr>
            <w:top w:val="none" w:sz="0" w:space="0" w:color="auto"/>
            <w:left w:val="none" w:sz="0" w:space="0" w:color="auto"/>
            <w:bottom w:val="none" w:sz="0" w:space="0" w:color="auto"/>
            <w:right w:val="none" w:sz="0" w:space="0" w:color="auto"/>
          </w:divBdr>
        </w:div>
        <w:div w:id="2000427087">
          <w:marLeft w:val="0"/>
          <w:marRight w:val="0"/>
          <w:marTop w:val="0"/>
          <w:marBottom w:val="0"/>
          <w:divBdr>
            <w:top w:val="none" w:sz="0" w:space="0" w:color="auto"/>
            <w:left w:val="none" w:sz="0" w:space="0" w:color="auto"/>
            <w:bottom w:val="none" w:sz="0" w:space="0" w:color="auto"/>
            <w:right w:val="none" w:sz="0" w:space="0" w:color="auto"/>
          </w:divBdr>
        </w:div>
        <w:div w:id="699280897">
          <w:marLeft w:val="0"/>
          <w:marRight w:val="0"/>
          <w:marTop w:val="0"/>
          <w:marBottom w:val="0"/>
          <w:divBdr>
            <w:top w:val="none" w:sz="0" w:space="0" w:color="auto"/>
            <w:left w:val="none" w:sz="0" w:space="0" w:color="auto"/>
            <w:bottom w:val="none" w:sz="0" w:space="0" w:color="auto"/>
            <w:right w:val="none" w:sz="0" w:space="0" w:color="auto"/>
          </w:divBdr>
        </w:div>
        <w:div w:id="1667242584">
          <w:marLeft w:val="0"/>
          <w:marRight w:val="0"/>
          <w:marTop w:val="0"/>
          <w:marBottom w:val="0"/>
          <w:divBdr>
            <w:top w:val="none" w:sz="0" w:space="0" w:color="auto"/>
            <w:left w:val="none" w:sz="0" w:space="0" w:color="auto"/>
            <w:bottom w:val="none" w:sz="0" w:space="0" w:color="auto"/>
            <w:right w:val="none" w:sz="0" w:space="0" w:color="auto"/>
          </w:divBdr>
        </w:div>
        <w:div w:id="1046485919">
          <w:marLeft w:val="0"/>
          <w:marRight w:val="0"/>
          <w:marTop w:val="0"/>
          <w:marBottom w:val="0"/>
          <w:divBdr>
            <w:top w:val="none" w:sz="0" w:space="0" w:color="auto"/>
            <w:left w:val="none" w:sz="0" w:space="0" w:color="auto"/>
            <w:bottom w:val="none" w:sz="0" w:space="0" w:color="auto"/>
            <w:right w:val="none" w:sz="0" w:space="0" w:color="auto"/>
          </w:divBdr>
        </w:div>
        <w:div w:id="1118372018">
          <w:marLeft w:val="0"/>
          <w:marRight w:val="0"/>
          <w:marTop w:val="0"/>
          <w:marBottom w:val="0"/>
          <w:divBdr>
            <w:top w:val="none" w:sz="0" w:space="0" w:color="auto"/>
            <w:left w:val="none" w:sz="0" w:space="0" w:color="auto"/>
            <w:bottom w:val="none" w:sz="0" w:space="0" w:color="auto"/>
            <w:right w:val="none" w:sz="0" w:space="0" w:color="auto"/>
          </w:divBdr>
        </w:div>
        <w:div w:id="1081947764">
          <w:marLeft w:val="0"/>
          <w:marRight w:val="0"/>
          <w:marTop w:val="0"/>
          <w:marBottom w:val="0"/>
          <w:divBdr>
            <w:top w:val="none" w:sz="0" w:space="0" w:color="auto"/>
            <w:left w:val="none" w:sz="0" w:space="0" w:color="auto"/>
            <w:bottom w:val="none" w:sz="0" w:space="0" w:color="auto"/>
            <w:right w:val="none" w:sz="0" w:space="0" w:color="auto"/>
          </w:divBdr>
        </w:div>
        <w:div w:id="626591189">
          <w:marLeft w:val="0"/>
          <w:marRight w:val="0"/>
          <w:marTop w:val="0"/>
          <w:marBottom w:val="0"/>
          <w:divBdr>
            <w:top w:val="none" w:sz="0" w:space="0" w:color="auto"/>
            <w:left w:val="none" w:sz="0" w:space="0" w:color="auto"/>
            <w:bottom w:val="none" w:sz="0" w:space="0" w:color="auto"/>
            <w:right w:val="none" w:sz="0" w:space="0" w:color="auto"/>
          </w:divBdr>
        </w:div>
        <w:div w:id="858810870">
          <w:marLeft w:val="0"/>
          <w:marRight w:val="0"/>
          <w:marTop w:val="0"/>
          <w:marBottom w:val="0"/>
          <w:divBdr>
            <w:top w:val="none" w:sz="0" w:space="0" w:color="auto"/>
            <w:left w:val="none" w:sz="0" w:space="0" w:color="auto"/>
            <w:bottom w:val="none" w:sz="0" w:space="0" w:color="auto"/>
            <w:right w:val="none" w:sz="0" w:space="0" w:color="auto"/>
          </w:divBdr>
        </w:div>
        <w:div w:id="983434877">
          <w:marLeft w:val="0"/>
          <w:marRight w:val="0"/>
          <w:marTop w:val="0"/>
          <w:marBottom w:val="0"/>
          <w:divBdr>
            <w:top w:val="none" w:sz="0" w:space="0" w:color="auto"/>
            <w:left w:val="none" w:sz="0" w:space="0" w:color="auto"/>
            <w:bottom w:val="none" w:sz="0" w:space="0" w:color="auto"/>
            <w:right w:val="none" w:sz="0" w:space="0" w:color="auto"/>
          </w:divBdr>
        </w:div>
        <w:div w:id="37240050">
          <w:marLeft w:val="0"/>
          <w:marRight w:val="0"/>
          <w:marTop w:val="0"/>
          <w:marBottom w:val="0"/>
          <w:divBdr>
            <w:top w:val="none" w:sz="0" w:space="0" w:color="auto"/>
            <w:left w:val="none" w:sz="0" w:space="0" w:color="auto"/>
            <w:bottom w:val="none" w:sz="0" w:space="0" w:color="auto"/>
            <w:right w:val="none" w:sz="0" w:space="0" w:color="auto"/>
          </w:divBdr>
        </w:div>
        <w:div w:id="752625128">
          <w:marLeft w:val="0"/>
          <w:marRight w:val="0"/>
          <w:marTop w:val="0"/>
          <w:marBottom w:val="0"/>
          <w:divBdr>
            <w:top w:val="none" w:sz="0" w:space="0" w:color="auto"/>
            <w:left w:val="none" w:sz="0" w:space="0" w:color="auto"/>
            <w:bottom w:val="none" w:sz="0" w:space="0" w:color="auto"/>
            <w:right w:val="none" w:sz="0" w:space="0" w:color="auto"/>
          </w:divBdr>
        </w:div>
        <w:div w:id="1468818558">
          <w:marLeft w:val="0"/>
          <w:marRight w:val="0"/>
          <w:marTop w:val="0"/>
          <w:marBottom w:val="0"/>
          <w:divBdr>
            <w:top w:val="none" w:sz="0" w:space="0" w:color="auto"/>
            <w:left w:val="none" w:sz="0" w:space="0" w:color="auto"/>
            <w:bottom w:val="none" w:sz="0" w:space="0" w:color="auto"/>
            <w:right w:val="none" w:sz="0" w:space="0" w:color="auto"/>
          </w:divBdr>
        </w:div>
        <w:div w:id="1277983810">
          <w:marLeft w:val="0"/>
          <w:marRight w:val="0"/>
          <w:marTop w:val="0"/>
          <w:marBottom w:val="0"/>
          <w:divBdr>
            <w:top w:val="none" w:sz="0" w:space="0" w:color="auto"/>
            <w:left w:val="none" w:sz="0" w:space="0" w:color="auto"/>
            <w:bottom w:val="none" w:sz="0" w:space="0" w:color="auto"/>
            <w:right w:val="none" w:sz="0" w:space="0" w:color="auto"/>
          </w:divBdr>
        </w:div>
        <w:div w:id="499468335">
          <w:marLeft w:val="0"/>
          <w:marRight w:val="0"/>
          <w:marTop w:val="0"/>
          <w:marBottom w:val="0"/>
          <w:divBdr>
            <w:top w:val="none" w:sz="0" w:space="0" w:color="auto"/>
            <w:left w:val="none" w:sz="0" w:space="0" w:color="auto"/>
            <w:bottom w:val="none" w:sz="0" w:space="0" w:color="auto"/>
            <w:right w:val="none" w:sz="0" w:space="0" w:color="auto"/>
          </w:divBdr>
        </w:div>
        <w:div w:id="1254320564">
          <w:marLeft w:val="0"/>
          <w:marRight w:val="0"/>
          <w:marTop w:val="0"/>
          <w:marBottom w:val="0"/>
          <w:divBdr>
            <w:top w:val="none" w:sz="0" w:space="0" w:color="auto"/>
            <w:left w:val="none" w:sz="0" w:space="0" w:color="auto"/>
            <w:bottom w:val="none" w:sz="0" w:space="0" w:color="auto"/>
            <w:right w:val="none" w:sz="0" w:space="0" w:color="auto"/>
          </w:divBdr>
        </w:div>
        <w:div w:id="1278179457">
          <w:marLeft w:val="0"/>
          <w:marRight w:val="0"/>
          <w:marTop w:val="0"/>
          <w:marBottom w:val="0"/>
          <w:divBdr>
            <w:top w:val="none" w:sz="0" w:space="0" w:color="auto"/>
            <w:left w:val="none" w:sz="0" w:space="0" w:color="auto"/>
            <w:bottom w:val="none" w:sz="0" w:space="0" w:color="auto"/>
            <w:right w:val="none" w:sz="0" w:space="0" w:color="auto"/>
          </w:divBdr>
        </w:div>
        <w:div w:id="593364677">
          <w:marLeft w:val="0"/>
          <w:marRight w:val="0"/>
          <w:marTop w:val="0"/>
          <w:marBottom w:val="0"/>
          <w:divBdr>
            <w:top w:val="none" w:sz="0" w:space="0" w:color="auto"/>
            <w:left w:val="none" w:sz="0" w:space="0" w:color="auto"/>
            <w:bottom w:val="none" w:sz="0" w:space="0" w:color="auto"/>
            <w:right w:val="none" w:sz="0" w:space="0" w:color="auto"/>
          </w:divBdr>
        </w:div>
        <w:div w:id="1040938448">
          <w:marLeft w:val="0"/>
          <w:marRight w:val="0"/>
          <w:marTop w:val="0"/>
          <w:marBottom w:val="0"/>
          <w:divBdr>
            <w:top w:val="none" w:sz="0" w:space="0" w:color="auto"/>
            <w:left w:val="none" w:sz="0" w:space="0" w:color="auto"/>
            <w:bottom w:val="none" w:sz="0" w:space="0" w:color="auto"/>
            <w:right w:val="none" w:sz="0" w:space="0" w:color="auto"/>
          </w:divBdr>
        </w:div>
        <w:div w:id="1221984900">
          <w:marLeft w:val="0"/>
          <w:marRight w:val="0"/>
          <w:marTop w:val="0"/>
          <w:marBottom w:val="0"/>
          <w:divBdr>
            <w:top w:val="none" w:sz="0" w:space="0" w:color="auto"/>
            <w:left w:val="none" w:sz="0" w:space="0" w:color="auto"/>
            <w:bottom w:val="none" w:sz="0" w:space="0" w:color="auto"/>
            <w:right w:val="none" w:sz="0" w:space="0" w:color="auto"/>
          </w:divBdr>
        </w:div>
        <w:div w:id="2115512547">
          <w:marLeft w:val="0"/>
          <w:marRight w:val="0"/>
          <w:marTop w:val="0"/>
          <w:marBottom w:val="0"/>
          <w:divBdr>
            <w:top w:val="none" w:sz="0" w:space="0" w:color="auto"/>
            <w:left w:val="none" w:sz="0" w:space="0" w:color="auto"/>
            <w:bottom w:val="none" w:sz="0" w:space="0" w:color="auto"/>
            <w:right w:val="none" w:sz="0" w:space="0" w:color="auto"/>
          </w:divBdr>
        </w:div>
        <w:div w:id="610819397">
          <w:marLeft w:val="0"/>
          <w:marRight w:val="0"/>
          <w:marTop w:val="0"/>
          <w:marBottom w:val="0"/>
          <w:divBdr>
            <w:top w:val="none" w:sz="0" w:space="0" w:color="auto"/>
            <w:left w:val="none" w:sz="0" w:space="0" w:color="auto"/>
            <w:bottom w:val="none" w:sz="0" w:space="0" w:color="auto"/>
            <w:right w:val="none" w:sz="0" w:space="0" w:color="auto"/>
          </w:divBdr>
        </w:div>
        <w:div w:id="1252853038">
          <w:marLeft w:val="0"/>
          <w:marRight w:val="0"/>
          <w:marTop w:val="0"/>
          <w:marBottom w:val="0"/>
          <w:divBdr>
            <w:top w:val="none" w:sz="0" w:space="0" w:color="auto"/>
            <w:left w:val="none" w:sz="0" w:space="0" w:color="auto"/>
            <w:bottom w:val="none" w:sz="0" w:space="0" w:color="auto"/>
            <w:right w:val="none" w:sz="0" w:space="0" w:color="auto"/>
          </w:divBdr>
        </w:div>
        <w:div w:id="1030715850">
          <w:marLeft w:val="0"/>
          <w:marRight w:val="0"/>
          <w:marTop w:val="0"/>
          <w:marBottom w:val="0"/>
          <w:divBdr>
            <w:top w:val="none" w:sz="0" w:space="0" w:color="auto"/>
            <w:left w:val="none" w:sz="0" w:space="0" w:color="auto"/>
            <w:bottom w:val="none" w:sz="0" w:space="0" w:color="auto"/>
            <w:right w:val="none" w:sz="0" w:space="0" w:color="auto"/>
          </w:divBdr>
        </w:div>
        <w:div w:id="1732003481">
          <w:marLeft w:val="0"/>
          <w:marRight w:val="0"/>
          <w:marTop w:val="0"/>
          <w:marBottom w:val="0"/>
          <w:divBdr>
            <w:top w:val="none" w:sz="0" w:space="0" w:color="auto"/>
            <w:left w:val="none" w:sz="0" w:space="0" w:color="auto"/>
            <w:bottom w:val="none" w:sz="0" w:space="0" w:color="auto"/>
            <w:right w:val="none" w:sz="0" w:space="0" w:color="auto"/>
          </w:divBdr>
        </w:div>
        <w:div w:id="164174250">
          <w:marLeft w:val="0"/>
          <w:marRight w:val="0"/>
          <w:marTop w:val="0"/>
          <w:marBottom w:val="0"/>
          <w:divBdr>
            <w:top w:val="none" w:sz="0" w:space="0" w:color="auto"/>
            <w:left w:val="none" w:sz="0" w:space="0" w:color="auto"/>
            <w:bottom w:val="none" w:sz="0" w:space="0" w:color="auto"/>
            <w:right w:val="none" w:sz="0" w:space="0" w:color="auto"/>
          </w:divBdr>
        </w:div>
        <w:div w:id="210001865">
          <w:marLeft w:val="0"/>
          <w:marRight w:val="0"/>
          <w:marTop w:val="0"/>
          <w:marBottom w:val="0"/>
          <w:divBdr>
            <w:top w:val="none" w:sz="0" w:space="0" w:color="auto"/>
            <w:left w:val="none" w:sz="0" w:space="0" w:color="auto"/>
            <w:bottom w:val="none" w:sz="0" w:space="0" w:color="auto"/>
            <w:right w:val="none" w:sz="0" w:space="0" w:color="auto"/>
          </w:divBdr>
        </w:div>
        <w:div w:id="1347487200">
          <w:marLeft w:val="0"/>
          <w:marRight w:val="0"/>
          <w:marTop w:val="0"/>
          <w:marBottom w:val="0"/>
          <w:divBdr>
            <w:top w:val="none" w:sz="0" w:space="0" w:color="auto"/>
            <w:left w:val="none" w:sz="0" w:space="0" w:color="auto"/>
            <w:bottom w:val="none" w:sz="0" w:space="0" w:color="auto"/>
            <w:right w:val="none" w:sz="0" w:space="0" w:color="auto"/>
          </w:divBdr>
        </w:div>
        <w:div w:id="2114860135">
          <w:marLeft w:val="0"/>
          <w:marRight w:val="0"/>
          <w:marTop w:val="0"/>
          <w:marBottom w:val="0"/>
          <w:divBdr>
            <w:top w:val="none" w:sz="0" w:space="0" w:color="auto"/>
            <w:left w:val="none" w:sz="0" w:space="0" w:color="auto"/>
            <w:bottom w:val="none" w:sz="0" w:space="0" w:color="auto"/>
            <w:right w:val="none" w:sz="0" w:space="0" w:color="auto"/>
          </w:divBdr>
        </w:div>
        <w:div w:id="1680346976">
          <w:marLeft w:val="0"/>
          <w:marRight w:val="0"/>
          <w:marTop w:val="0"/>
          <w:marBottom w:val="0"/>
          <w:divBdr>
            <w:top w:val="none" w:sz="0" w:space="0" w:color="auto"/>
            <w:left w:val="none" w:sz="0" w:space="0" w:color="auto"/>
            <w:bottom w:val="none" w:sz="0" w:space="0" w:color="auto"/>
            <w:right w:val="none" w:sz="0" w:space="0" w:color="auto"/>
          </w:divBdr>
        </w:div>
        <w:div w:id="1875338480">
          <w:marLeft w:val="0"/>
          <w:marRight w:val="0"/>
          <w:marTop w:val="0"/>
          <w:marBottom w:val="0"/>
          <w:divBdr>
            <w:top w:val="none" w:sz="0" w:space="0" w:color="auto"/>
            <w:left w:val="none" w:sz="0" w:space="0" w:color="auto"/>
            <w:bottom w:val="none" w:sz="0" w:space="0" w:color="auto"/>
            <w:right w:val="none" w:sz="0" w:space="0" w:color="auto"/>
          </w:divBdr>
        </w:div>
        <w:div w:id="1978488365">
          <w:marLeft w:val="0"/>
          <w:marRight w:val="0"/>
          <w:marTop w:val="0"/>
          <w:marBottom w:val="0"/>
          <w:divBdr>
            <w:top w:val="none" w:sz="0" w:space="0" w:color="auto"/>
            <w:left w:val="none" w:sz="0" w:space="0" w:color="auto"/>
            <w:bottom w:val="none" w:sz="0" w:space="0" w:color="auto"/>
            <w:right w:val="none" w:sz="0" w:space="0" w:color="auto"/>
          </w:divBdr>
        </w:div>
        <w:div w:id="447235976">
          <w:marLeft w:val="0"/>
          <w:marRight w:val="0"/>
          <w:marTop w:val="0"/>
          <w:marBottom w:val="0"/>
          <w:divBdr>
            <w:top w:val="none" w:sz="0" w:space="0" w:color="auto"/>
            <w:left w:val="none" w:sz="0" w:space="0" w:color="auto"/>
            <w:bottom w:val="none" w:sz="0" w:space="0" w:color="auto"/>
            <w:right w:val="none" w:sz="0" w:space="0" w:color="auto"/>
          </w:divBdr>
        </w:div>
        <w:div w:id="1538421386">
          <w:marLeft w:val="0"/>
          <w:marRight w:val="0"/>
          <w:marTop w:val="0"/>
          <w:marBottom w:val="0"/>
          <w:divBdr>
            <w:top w:val="none" w:sz="0" w:space="0" w:color="auto"/>
            <w:left w:val="none" w:sz="0" w:space="0" w:color="auto"/>
            <w:bottom w:val="none" w:sz="0" w:space="0" w:color="auto"/>
            <w:right w:val="none" w:sz="0" w:space="0" w:color="auto"/>
          </w:divBdr>
        </w:div>
        <w:div w:id="1327980136">
          <w:marLeft w:val="0"/>
          <w:marRight w:val="0"/>
          <w:marTop w:val="0"/>
          <w:marBottom w:val="0"/>
          <w:divBdr>
            <w:top w:val="none" w:sz="0" w:space="0" w:color="auto"/>
            <w:left w:val="none" w:sz="0" w:space="0" w:color="auto"/>
            <w:bottom w:val="none" w:sz="0" w:space="0" w:color="auto"/>
            <w:right w:val="none" w:sz="0" w:space="0" w:color="auto"/>
          </w:divBdr>
        </w:div>
        <w:div w:id="1751999237">
          <w:marLeft w:val="0"/>
          <w:marRight w:val="0"/>
          <w:marTop w:val="0"/>
          <w:marBottom w:val="0"/>
          <w:divBdr>
            <w:top w:val="none" w:sz="0" w:space="0" w:color="auto"/>
            <w:left w:val="none" w:sz="0" w:space="0" w:color="auto"/>
            <w:bottom w:val="none" w:sz="0" w:space="0" w:color="auto"/>
            <w:right w:val="none" w:sz="0" w:space="0" w:color="auto"/>
          </w:divBdr>
        </w:div>
        <w:div w:id="1662125690">
          <w:marLeft w:val="0"/>
          <w:marRight w:val="0"/>
          <w:marTop w:val="0"/>
          <w:marBottom w:val="0"/>
          <w:divBdr>
            <w:top w:val="none" w:sz="0" w:space="0" w:color="auto"/>
            <w:left w:val="none" w:sz="0" w:space="0" w:color="auto"/>
            <w:bottom w:val="none" w:sz="0" w:space="0" w:color="auto"/>
            <w:right w:val="none" w:sz="0" w:space="0" w:color="auto"/>
          </w:divBdr>
        </w:div>
        <w:div w:id="124273519">
          <w:marLeft w:val="0"/>
          <w:marRight w:val="0"/>
          <w:marTop w:val="0"/>
          <w:marBottom w:val="0"/>
          <w:divBdr>
            <w:top w:val="none" w:sz="0" w:space="0" w:color="auto"/>
            <w:left w:val="none" w:sz="0" w:space="0" w:color="auto"/>
            <w:bottom w:val="none" w:sz="0" w:space="0" w:color="auto"/>
            <w:right w:val="none" w:sz="0" w:space="0" w:color="auto"/>
          </w:divBdr>
        </w:div>
        <w:div w:id="605649989">
          <w:marLeft w:val="0"/>
          <w:marRight w:val="0"/>
          <w:marTop w:val="0"/>
          <w:marBottom w:val="0"/>
          <w:divBdr>
            <w:top w:val="none" w:sz="0" w:space="0" w:color="auto"/>
            <w:left w:val="none" w:sz="0" w:space="0" w:color="auto"/>
            <w:bottom w:val="none" w:sz="0" w:space="0" w:color="auto"/>
            <w:right w:val="none" w:sz="0" w:space="0" w:color="auto"/>
          </w:divBdr>
        </w:div>
        <w:div w:id="432171158">
          <w:marLeft w:val="0"/>
          <w:marRight w:val="0"/>
          <w:marTop w:val="0"/>
          <w:marBottom w:val="0"/>
          <w:divBdr>
            <w:top w:val="none" w:sz="0" w:space="0" w:color="auto"/>
            <w:left w:val="none" w:sz="0" w:space="0" w:color="auto"/>
            <w:bottom w:val="none" w:sz="0" w:space="0" w:color="auto"/>
            <w:right w:val="none" w:sz="0" w:space="0" w:color="auto"/>
          </w:divBdr>
        </w:div>
        <w:div w:id="1816021752">
          <w:marLeft w:val="0"/>
          <w:marRight w:val="0"/>
          <w:marTop w:val="0"/>
          <w:marBottom w:val="0"/>
          <w:divBdr>
            <w:top w:val="none" w:sz="0" w:space="0" w:color="auto"/>
            <w:left w:val="none" w:sz="0" w:space="0" w:color="auto"/>
            <w:bottom w:val="none" w:sz="0" w:space="0" w:color="auto"/>
            <w:right w:val="none" w:sz="0" w:space="0" w:color="auto"/>
          </w:divBdr>
        </w:div>
        <w:div w:id="627855637">
          <w:marLeft w:val="0"/>
          <w:marRight w:val="0"/>
          <w:marTop w:val="0"/>
          <w:marBottom w:val="0"/>
          <w:divBdr>
            <w:top w:val="none" w:sz="0" w:space="0" w:color="auto"/>
            <w:left w:val="none" w:sz="0" w:space="0" w:color="auto"/>
            <w:bottom w:val="none" w:sz="0" w:space="0" w:color="auto"/>
            <w:right w:val="none" w:sz="0" w:space="0" w:color="auto"/>
          </w:divBdr>
        </w:div>
        <w:div w:id="1117795639">
          <w:marLeft w:val="0"/>
          <w:marRight w:val="0"/>
          <w:marTop w:val="0"/>
          <w:marBottom w:val="0"/>
          <w:divBdr>
            <w:top w:val="none" w:sz="0" w:space="0" w:color="auto"/>
            <w:left w:val="none" w:sz="0" w:space="0" w:color="auto"/>
            <w:bottom w:val="none" w:sz="0" w:space="0" w:color="auto"/>
            <w:right w:val="none" w:sz="0" w:space="0" w:color="auto"/>
          </w:divBdr>
        </w:div>
        <w:div w:id="188687432">
          <w:marLeft w:val="0"/>
          <w:marRight w:val="0"/>
          <w:marTop w:val="0"/>
          <w:marBottom w:val="0"/>
          <w:divBdr>
            <w:top w:val="none" w:sz="0" w:space="0" w:color="auto"/>
            <w:left w:val="none" w:sz="0" w:space="0" w:color="auto"/>
            <w:bottom w:val="none" w:sz="0" w:space="0" w:color="auto"/>
            <w:right w:val="none" w:sz="0" w:space="0" w:color="auto"/>
          </w:divBdr>
        </w:div>
        <w:div w:id="1785684404">
          <w:marLeft w:val="0"/>
          <w:marRight w:val="0"/>
          <w:marTop w:val="0"/>
          <w:marBottom w:val="0"/>
          <w:divBdr>
            <w:top w:val="none" w:sz="0" w:space="0" w:color="auto"/>
            <w:left w:val="none" w:sz="0" w:space="0" w:color="auto"/>
            <w:bottom w:val="none" w:sz="0" w:space="0" w:color="auto"/>
            <w:right w:val="none" w:sz="0" w:space="0" w:color="auto"/>
          </w:divBdr>
        </w:div>
        <w:div w:id="1226457491">
          <w:marLeft w:val="0"/>
          <w:marRight w:val="0"/>
          <w:marTop w:val="0"/>
          <w:marBottom w:val="0"/>
          <w:divBdr>
            <w:top w:val="none" w:sz="0" w:space="0" w:color="auto"/>
            <w:left w:val="none" w:sz="0" w:space="0" w:color="auto"/>
            <w:bottom w:val="none" w:sz="0" w:space="0" w:color="auto"/>
            <w:right w:val="none" w:sz="0" w:space="0" w:color="auto"/>
          </w:divBdr>
        </w:div>
        <w:div w:id="845707327">
          <w:marLeft w:val="0"/>
          <w:marRight w:val="0"/>
          <w:marTop w:val="0"/>
          <w:marBottom w:val="0"/>
          <w:divBdr>
            <w:top w:val="none" w:sz="0" w:space="0" w:color="auto"/>
            <w:left w:val="none" w:sz="0" w:space="0" w:color="auto"/>
            <w:bottom w:val="none" w:sz="0" w:space="0" w:color="auto"/>
            <w:right w:val="none" w:sz="0" w:space="0" w:color="auto"/>
          </w:divBdr>
        </w:div>
        <w:div w:id="997923983">
          <w:marLeft w:val="0"/>
          <w:marRight w:val="0"/>
          <w:marTop w:val="0"/>
          <w:marBottom w:val="0"/>
          <w:divBdr>
            <w:top w:val="none" w:sz="0" w:space="0" w:color="auto"/>
            <w:left w:val="none" w:sz="0" w:space="0" w:color="auto"/>
            <w:bottom w:val="none" w:sz="0" w:space="0" w:color="auto"/>
            <w:right w:val="none" w:sz="0" w:space="0" w:color="auto"/>
          </w:divBdr>
        </w:div>
        <w:div w:id="681707831">
          <w:marLeft w:val="0"/>
          <w:marRight w:val="0"/>
          <w:marTop w:val="0"/>
          <w:marBottom w:val="0"/>
          <w:divBdr>
            <w:top w:val="none" w:sz="0" w:space="0" w:color="auto"/>
            <w:left w:val="none" w:sz="0" w:space="0" w:color="auto"/>
            <w:bottom w:val="none" w:sz="0" w:space="0" w:color="auto"/>
            <w:right w:val="none" w:sz="0" w:space="0" w:color="auto"/>
          </w:divBdr>
        </w:div>
        <w:div w:id="2059427284">
          <w:marLeft w:val="0"/>
          <w:marRight w:val="0"/>
          <w:marTop w:val="0"/>
          <w:marBottom w:val="0"/>
          <w:divBdr>
            <w:top w:val="none" w:sz="0" w:space="0" w:color="auto"/>
            <w:left w:val="none" w:sz="0" w:space="0" w:color="auto"/>
            <w:bottom w:val="none" w:sz="0" w:space="0" w:color="auto"/>
            <w:right w:val="none" w:sz="0" w:space="0" w:color="auto"/>
          </w:divBdr>
        </w:div>
        <w:div w:id="683633228">
          <w:marLeft w:val="0"/>
          <w:marRight w:val="0"/>
          <w:marTop w:val="0"/>
          <w:marBottom w:val="0"/>
          <w:divBdr>
            <w:top w:val="none" w:sz="0" w:space="0" w:color="auto"/>
            <w:left w:val="none" w:sz="0" w:space="0" w:color="auto"/>
            <w:bottom w:val="none" w:sz="0" w:space="0" w:color="auto"/>
            <w:right w:val="none" w:sz="0" w:space="0" w:color="auto"/>
          </w:divBdr>
        </w:div>
        <w:div w:id="76175930">
          <w:marLeft w:val="0"/>
          <w:marRight w:val="0"/>
          <w:marTop w:val="0"/>
          <w:marBottom w:val="0"/>
          <w:divBdr>
            <w:top w:val="none" w:sz="0" w:space="0" w:color="auto"/>
            <w:left w:val="none" w:sz="0" w:space="0" w:color="auto"/>
            <w:bottom w:val="none" w:sz="0" w:space="0" w:color="auto"/>
            <w:right w:val="none" w:sz="0" w:space="0" w:color="auto"/>
          </w:divBdr>
        </w:div>
        <w:div w:id="2046977485">
          <w:marLeft w:val="0"/>
          <w:marRight w:val="0"/>
          <w:marTop w:val="0"/>
          <w:marBottom w:val="0"/>
          <w:divBdr>
            <w:top w:val="none" w:sz="0" w:space="0" w:color="auto"/>
            <w:left w:val="none" w:sz="0" w:space="0" w:color="auto"/>
            <w:bottom w:val="none" w:sz="0" w:space="0" w:color="auto"/>
            <w:right w:val="none" w:sz="0" w:space="0" w:color="auto"/>
          </w:divBdr>
        </w:div>
        <w:div w:id="304511403">
          <w:marLeft w:val="0"/>
          <w:marRight w:val="0"/>
          <w:marTop w:val="0"/>
          <w:marBottom w:val="0"/>
          <w:divBdr>
            <w:top w:val="none" w:sz="0" w:space="0" w:color="auto"/>
            <w:left w:val="none" w:sz="0" w:space="0" w:color="auto"/>
            <w:bottom w:val="none" w:sz="0" w:space="0" w:color="auto"/>
            <w:right w:val="none" w:sz="0" w:space="0" w:color="auto"/>
          </w:divBdr>
        </w:div>
        <w:div w:id="1306854680">
          <w:marLeft w:val="0"/>
          <w:marRight w:val="0"/>
          <w:marTop w:val="0"/>
          <w:marBottom w:val="0"/>
          <w:divBdr>
            <w:top w:val="none" w:sz="0" w:space="0" w:color="auto"/>
            <w:left w:val="none" w:sz="0" w:space="0" w:color="auto"/>
            <w:bottom w:val="none" w:sz="0" w:space="0" w:color="auto"/>
            <w:right w:val="none" w:sz="0" w:space="0" w:color="auto"/>
          </w:divBdr>
        </w:div>
        <w:div w:id="2119177047">
          <w:marLeft w:val="0"/>
          <w:marRight w:val="0"/>
          <w:marTop w:val="0"/>
          <w:marBottom w:val="0"/>
          <w:divBdr>
            <w:top w:val="none" w:sz="0" w:space="0" w:color="auto"/>
            <w:left w:val="none" w:sz="0" w:space="0" w:color="auto"/>
            <w:bottom w:val="none" w:sz="0" w:space="0" w:color="auto"/>
            <w:right w:val="none" w:sz="0" w:space="0" w:color="auto"/>
          </w:divBdr>
        </w:div>
        <w:div w:id="1804619125">
          <w:marLeft w:val="0"/>
          <w:marRight w:val="0"/>
          <w:marTop w:val="0"/>
          <w:marBottom w:val="0"/>
          <w:divBdr>
            <w:top w:val="none" w:sz="0" w:space="0" w:color="auto"/>
            <w:left w:val="none" w:sz="0" w:space="0" w:color="auto"/>
            <w:bottom w:val="none" w:sz="0" w:space="0" w:color="auto"/>
            <w:right w:val="none" w:sz="0" w:space="0" w:color="auto"/>
          </w:divBdr>
        </w:div>
        <w:div w:id="512376188">
          <w:marLeft w:val="0"/>
          <w:marRight w:val="0"/>
          <w:marTop w:val="0"/>
          <w:marBottom w:val="0"/>
          <w:divBdr>
            <w:top w:val="none" w:sz="0" w:space="0" w:color="auto"/>
            <w:left w:val="none" w:sz="0" w:space="0" w:color="auto"/>
            <w:bottom w:val="none" w:sz="0" w:space="0" w:color="auto"/>
            <w:right w:val="none" w:sz="0" w:space="0" w:color="auto"/>
          </w:divBdr>
        </w:div>
        <w:div w:id="1600213238">
          <w:marLeft w:val="0"/>
          <w:marRight w:val="0"/>
          <w:marTop w:val="0"/>
          <w:marBottom w:val="0"/>
          <w:divBdr>
            <w:top w:val="none" w:sz="0" w:space="0" w:color="auto"/>
            <w:left w:val="none" w:sz="0" w:space="0" w:color="auto"/>
            <w:bottom w:val="none" w:sz="0" w:space="0" w:color="auto"/>
            <w:right w:val="none" w:sz="0" w:space="0" w:color="auto"/>
          </w:divBdr>
        </w:div>
        <w:div w:id="197552442">
          <w:marLeft w:val="0"/>
          <w:marRight w:val="0"/>
          <w:marTop w:val="0"/>
          <w:marBottom w:val="0"/>
          <w:divBdr>
            <w:top w:val="none" w:sz="0" w:space="0" w:color="auto"/>
            <w:left w:val="none" w:sz="0" w:space="0" w:color="auto"/>
            <w:bottom w:val="none" w:sz="0" w:space="0" w:color="auto"/>
            <w:right w:val="none" w:sz="0" w:space="0" w:color="auto"/>
          </w:divBdr>
        </w:div>
        <w:div w:id="1831631963">
          <w:marLeft w:val="0"/>
          <w:marRight w:val="0"/>
          <w:marTop w:val="0"/>
          <w:marBottom w:val="0"/>
          <w:divBdr>
            <w:top w:val="none" w:sz="0" w:space="0" w:color="auto"/>
            <w:left w:val="none" w:sz="0" w:space="0" w:color="auto"/>
            <w:bottom w:val="none" w:sz="0" w:space="0" w:color="auto"/>
            <w:right w:val="none" w:sz="0" w:space="0" w:color="auto"/>
          </w:divBdr>
        </w:div>
        <w:div w:id="1674533664">
          <w:marLeft w:val="0"/>
          <w:marRight w:val="0"/>
          <w:marTop w:val="0"/>
          <w:marBottom w:val="0"/>
          <w:divBdr>
            <w:top w:val="none" w:sz="0" w:space="0" w:color="auto"/>
            <w:left w:val="none" w:sz="0" w:space="0" w:color="auto"/>
            <w:bottom w:val="none" w:sz="0" w:space="0" w:color="auto"/>
            <w:right w:val="none" w:sz="0" w:space="0" w:color="auto"/>
          </w:divBdr>
        </w:div>
        <w:div w:id="2126195826">
          <w:marLeft w:val="0"/>
          <w:marRight w:val="0"/>
          <w:marTop w:val="0"/>
          <w:marBottom w:val="0"/>
          <w:divBdr>
            <w:top w:val="none" w:sz="0" w:space="0" w:color="auto"/>
            <w:left w:val="none" w:sz="0" w:space="0" w:color="auto"/>
            <w:bottom w:val="none" w:sz="0" w:space="0" w:color="auto"/>
            <w:right w:val="none" w:sz="0" w:space="0" w:color="auto"/>
          </w:divBdr>
        </w:div>
        <w:div w:id="588733647">
          <w:marLeft w:val="0"/>
          <w:marRight w:val="0"/>
          <w:marTop w:val="0"/>
          <w:marBottom w:val="0"/>
          <w:divBdr>
            <w:top w:val="none" w:sz="0" w:space="0" w:color="auto"/>
            <w:left w:val="none" w:sz="0" w:space="0" w:color="auto"/>
            <w:bottom w:val="none" w:sz="0" w:space="0" w:color="auto"/>
            <w:right w:val="none" w:sz="0" w:space="0" w:color="auto"/>
          </w:divBdr>
        </w:div>
        <w:div w:id="626201076">
          <w:marLeft w:val="0"/>
          <w:marRight w:val="0"/>
          <w:marTop w:val="0"/>
          <w:marBottom w:val="0"/>
          <w:divBdr>
            <w:top w:val="none" w:sz="0" w:space="0" w:color="auto"/>
            <w:left w:val="none" w:sz="0" w:space="0" w:color="auto"/>
            <w:bottom w:val="none" w:sz="0" w:space="0" w:color="auto"/>
            <w:right w:val="none" w:sz="0" w:space="0" w:color="auto"/>
          </w:divBdr>
        </w:div>
        <w:div w:id="1468862154">
          <w:marLeft w:val="0"/>
          <w:marRight w:val="0"/>
          <w:marTop w:val="0"/>
          <w:marBottom w:val="0"/>
          <w:divBdr>
            <w:top w:val="none" w:sz="0" w:space="0" w:color="auto"/>
            <w:left w:val="none" w:sz="0" w:space="0" w:color="auto"/>
            <w:bottom w:val="none" w:sz="0" w:space="0" w:color="auto"/>
            <w:right w:val="none" w:sz="0" w:space="0" w:color="auto"/>
          </w:divBdr>
        </w:div>
        <w:div w:id="1572420144">
          <w:marLeft w:val="0"/>
          <w:marRight w:val="0"/>
          <w:marTop w:val="0"/>
          <w:marBottom w:val="0"/>
          <w:divBdr>
            <w:top w:val="none" w:sz="0" w:space="0" w:color="auto"/>
            <w:left w:val="none" w:sz="0" w:space="0" w:color="auto"/>
            <w:bottom w:val="none" w:sz="0" w:space="0" w:color="auto"/>
            <w:right w:val="none" w:sz="0" w:space="0" w:color="auto"/>
          </w:divBdr>
        </w:div>
        <w:div w:id="1557937140">
          <w:marLeft w:val="0"/>
          <w:marRight w:val="0"/>
          <w:marTop w:val="0"/>
          <w:marBottom w:val="0"/>
          <w:divBdr>
            <w:top w:val="none" w:sz="0" w:space="0" w:color="auto"/>
            <w:left w:val="none" w:sz="0" w:space="0" w:color="auto"/>
            <w:bottom w:val="none" w:sz="0" w:space="0" w:color="auto"/>
            <w:right w:val="none" w:sz="0" w:space="0" w:color="auto"/>
          </w:divBdr>
        </w:div>
        <w:div w:id="679044557">
          <w:marLeft w:val="0"/>
          <w:marRight w:val="0"/>
          <w:marTop w:val="0"/>
          <w:marBottom w:val="0"/>
          <w:divBdr>
            <w:top w:val="none" w:sz="0" w:space="0" w:color="auto"/>
            <w:left w:val="none" w:sz="0" w:space="0" w:color="auto"/>
            <w:bottom w:val="none" w:sz="0" w:space="0" w:color="auto"/>
            <w:right w:val="none" w:sz="0" w:space="0" w:color="auto"/>
          </w:divBdr>
        </w:div>
        <w:div w:id="285697446">
          <w:marLeft w:val="0"/>
          <w:marRight w:val="0"/>
          <w:marTop w:val="0"/>
          <w:marBottom w:val="0"/>
          <w:divBdr>
            <w:top w:val="none" w:sz="0" w:space="0" w:color="auto"/>
            <w:left w:val="none" w:sz="0" w:space="0" w:color="auto"/>
            <w:bottom w:val="none" w:sz="0" w:space="0" w:color="auto"/>
            <w:right w:val="none" w:sz="0" w:space="0" w:color="auto"/>
          </w:divBdr>
        </w:div>
        <w:div w:id="862934669">
          <w:marLeft w:val="0"/>
          <w:marRight w:val="0"/>
          <w:marTop w:val="0"/>
          <w:marBottom w:val="0"/>
          <w:divBdr>
            <w:top w:val="none" w:sz="0" w:space="0" w:color="auto"/>
            <w:left w:val="none" w:sz="0" w:space="0" w:color="auto"/>
            <w:bottom w:val="none" w:sz="0" w:space="0" w:color="auto"/>
            <w:right w:val="none" w:sz="0" w:space="0" w:color="auto"/>
          </w:divBdr>
        </w:div>
        <w:div w:id="91557525">
          <w:marLeft w:val="0"/>
          <w:marRight w:val="0"/>
          <w:marTop w:val="0"/>
          <w:marBottom w:val="0"/>
          <w:divBdr>
            <w:top w:val="none" w:sz="0" w:space="0" w:color="auto"/>
            <w:left w:val="none" w:sz="0" w:space="0" w:color="auto"/>
            <w:bottom w:val="none" w:sz="0" w:space="0" w:color="auto"/>
            <w:right w:val="none" w:sz="0" w:space="0" w:color="auto"/>
          </w:divBdr>
        </w:div>
        <w:div w:id="2020230582">
          <w:marLeft w:val="0"/>
          <w:marRight w:val="0"/>
          <w:marTop w:val="0"/>
          <w:marBottom w:val="0"/>
          <w:divBdr>
            <w:top w:val="none" w:sz="0" w:space="0" w:color="auto"/>
            <w:left w:val="none" w:sz="0" w:space="0" w:color="auto"/>
            <w:bottom w:val="none" w:sz="0" w:space="0" w:color="auto"/>
            <w:right w:val="none" w:sz="0" w:space="0" w:color="auto"/>
          </w:divBdr>
        </w:div>
        <w:div w:id="89161101">
          <w:marLeft w:val="0"/>
          <w:marRight w:val="0"/>
          <w:marTop w:val="0"/>
          <w:marBottom w:val="0"/>
          <w:divBdr>
            <w:top w:val="none" w:sz="0" w:space="0" w:color="auto"/>
            <w:left w:val="none" w:sz="0" w:space="0" w:color="auto"/>
            <w:bottom w:val="none" w:sz="0" w:space="0" w:color="auto"/>
            <w:right w:val="none" w:sz="0" w:space="0" w:color="auto"/>
          </w:divBdr>
        </w:div>
        <w:div w:id="1005206066">
          <w:marLeft w:val="0"/>
          <w:marRight w:val="0"/>
          <w:marTop w:val="0"/>
          <w:marBottom w:val="0"/>
          <w:divBdr>
            <w:top w:val="none" w:sz="0" w:space="0" w:color="auto"/>
            <w:left w:val="none" w:sz="0" w:space="0" w:color="auto"/>
            <w:bottom w:val="none" w:sz="0" w:space="0" w:color="auto"/>
            <w:right w:val="none" w:sz="0" w:space="0" w:color="auto"/>
          </w:divBdr>
        </w:div>
        <w:div w:id="785121685">
          <w:marLeft w:val="0"/>
          <w:marRight w:val="0"/>
          <w:marTop w:val="0"/>
          <w:marBottom w:val="0"/>
          <w:divBdr>
            <w:top w:val="none" w:sz="0" w:space="0" w:color="auto"/>
            <w:left w:val="none" w:sz="0" w:space="0" w:color="auto"/>
            <w:bottom w:val="none" w:sz="0" w:space="0" w:color="auto"/>
            <w:right w:val="none" w:sz="0" w:space="0" w:color="auto"/>
          </w:divBdr>
        </w:div>
        <w:div w:id="880048463">
          <w:marLeft w:val="0"/>
          <w:marRight w:val="0"/>
          <w:marTop w:val="0"/>
          <w:marBottom w:val="0"/>
          <w:divBdr>
            <w:top w:val="none" w:sz="0" w:space="0" w:color="auto"/>
            <w:left w:val="none" w:sz="0" w:space="0" w:color="auto"/>
            <w:bottom w:val="none" w:sz="0" w:space="0" w:color="auto"/>
            <w:right w:val="none" w:sz="0" w:space="0" w:color="auto"/>
          </w:divBdr>
        </w:div>
        <w:div w:id="122312145">
          <w:marLeft w:val="0"/>
          <w:marRight w:val="0"/>
          <w:marTop w:val="0"/>
          <w:marBottom w:val="0"/>
          <w:divBdr>
            <w:top w:val="none" w:sz="0" w:space="0" w:color="auto"/>
            <w:left w:val="none" w:sz="0" w:space="0" w:color="auto"/>
            <w:bottom w:val="none" w:sz="0" w:space="0" w:color="auto"/>
            <w:right w:val="none" w:sz="0" w:space="0" w:color="auto"/>
          </w:divBdr>
        </w:div>
        <w:div w:id="1720082676">
          <w:marLeft w:val="0"/>
          <w:marRight w:val="0"/>
          <w:marTop w:val="0"/>
          <w:marBottom w:val="0"/>
          <w:divBdr>
            <w:top w:val="none" w:sz="0" w:space="0" w:color="auto"/>
            <w:left w:val="none" w:sz="0" w:space="0" w:color="auto"/>
            <w:bottom w:val="none" w:sz="0" w:space="0" w:color="auto"/>
            <w:right w:val="none" w:sz="0" w:space="0" w:color="auto"/>
          </w:divBdr>
        </w:div>
        <w:div w:id="516971200">
          <w:marLeft w:val="0"/>
          <w:marRight w:val="0"/>
          <w:marTop w:val="0"/>
          <w:marBottom w:val="0"/>
          <w:divBdr>
            <w:top w:val="none" w:sz="0" w:space="0" w:color="auto"/>
            <w:left w:val="none" w:sz="0" w:space="0" w:color="auto"/>
            <w:bottom w:val="none" w:sz="0" w:space="0" w:color="auto"/>
            <w:right w:val="none" w:sz="0" w:space="0" w:color="auto"/>
          </w:divBdr>
        </w:div>
        <w:div w:id="421612579">
          <w:marLeft w:val="0"/>
          <w:marRight w:val="0"/>
          <w:marTop w:val="0"/>
          <w:marBottom w:val="0"/>
          <w:divBdr>
            <w:top w:val="none" w:sz="0" w:space="0" w:color="auto"/>
            <w:left w:val="none" w:sz="0" w:space="0" w:color="auto"/>
            <w:bottom w:val="none" w:sz="0" w:space="0" w:color="auto"/>
            <w:right w:val="none" w:sz="0" w:space="0" w:color="auto"/>
          </w:divBdr>
        </w:div>
        <w:div w:id="1802918354">
          <w:marLeft w:val="0"/>
          <w:marRight w:val="0"/>
          <w:marTop w:val="0"/>
          <w:marBottom w:val="0"/>
          <w:divBdr>
            <w:top w:val="none" w:sz="0" w:space="0" w:color="auto"/>
            <w:left w:val="none" w:sz="0" w:space="0" w:color="auto"/>
            <w:bottom w:val="none" w:sz="0" w:space="0" w:color="auto"/>
            <w:right w:val="none" w:sz="0" w:space="0" w:color="auto"/>
          </w:divBdr>
        </w:div>
        <w:div w:id="2048673942">
          <w:marLeft w:val="0"/>
          <w:marRight w:val="0"/>
          <w:marTop w:val="0"/>
          <w:marBottom w:val="0"/>
          <w:divBdr>
            <w:top w:val="none" w:sz="0" w:space="0" w:color="auto"/>
            <w:left w:val="none" w:sz="0" w:space="0" w:color="auto"/>
            <w:bottom w:val="none" w:sz="0" w:space="0" w:color="auto"/>
            <w:right w:val="none" w:sz="0" w:space="0" w:color="auto"/>
          </w:divBdr>
        </w:div>
        <w:div w:id="838927873">
          <w:marLeft w:val="0"/>
          <w:marRight w:val="0"/>
          <w:marTop w:val="0"/>
          <w:marBottom w:val="0"/>
          <w:divBdr>
            <w:top w:val="none" w:sz="0" w:space="0" w:color="auto"/>
            <w:left w:val="none" w:sz="0" w:space="0" w:color="auto"/>
            <w:bottom w:val="none" w:sz="0" w:space="0" w:color="auto"/>
            <w:right w:val="none" w:sz="0" w:space="0" w:color="auto"/>
          </w:divBdr>
        </w:div>
        <w:div w:id="1873494775">
          <w:marLeft w:val="0"/>
          <w:marRight w:val="0"/>
          <w:marTop w:val="0"/>
          <w:marBottom w:val="0"/>
          <w:divBdr>
            <w:top w:val="none" w:sz="0" w:space="0" w:color="auto"/>
            <w:left w:val="none" w:sz="0" w:space="0" w:color="auto"/>
            <w:bottom w:val="none" w:sz="0" w:space="0" w:color="auto"/>
            <w:right w:val="none" w:sz="0" w:space="0" w:color="auto"/>
          </w:divBdr>
        </w:div>
        <w:div w:id="285740676">
          <w:marLeft w:val="0"/>
          <w:marRight w:val="0"/>
          <w:marTop w:val="0"/>
          <w:marBottom w:val="0"/>
          <w:divBdr>
            <w:top w:val="none" w:sz="0" w:space="0" w:color="auto"/>
            <w:left w:val="none" w:sz="0" w:space="0" w:color="auto"/>
            <w:bottom w:val="none" w:sz="0" w:space="0" w:color="auto"/>
            <w:right w:val="none" w:sz="0" w:space="0" w:color="auto"/>
          </w:divBdr>
        </w:div>
        <w:div w:id="1777557085">
          <w:marLeft w:val="0"/>
          <w:marRight w:val="0"/>
          <w:marTop w:val="0"/>
          <w:marBottom w:val="0"/>
          <w:divBdr>
            <w:top w:val="none" w:sz="0" w:space="0" w:color="auto"/>
            <w:left w:val="none" w:sz="0" w:space="0" w:color="auto"/>
            <w:bottom w:val="none" w:sz="0" w:space="0" w:color="auto"/>
            <w:right w:val="none" w:sz="0" w:space="0" w:color="auto"/>
          </w:divBdr>
        </w:div>
        <w:div w:id="1146043864">
          <w:marLeft w:val="0"/>
          <w:marRight w:val="0"/>
          <w:marTop w:val="0"/>
          <w:marBottom w:val="0"/>
          <w:divBdr>
            <w:top w:val="none" w:sz="0" w:space="0" w:color="auto"/>
            <w:left w:val="none" w:sz="0" w:space="0" w:color="auto"/>
            <w:bottom w:val="none" w:sz="0" w:space="0" w:color="auto"/>
            <w:right w:val="none" w:sz="0" w:space="0" w:color="auto"/>
          </w:divBdr>
        </w:div>
        <w:div w:id="863708488">
          <w:marLeft w:val="0"/>
          <w:marRight w:val="0"/>
          <w:marTop w:val="0"/>
          <w:marBottom w:val="0"/>
          <w:divBdr>
            <w:top w:val="none" w:sz="0" w:space="0" w:color="auto"/>
            <w:left w:val="none" w:sz="0" w:space="0" w:color="auto"/>
            <w:bottom w:val="none" w:sz="0" w:space="0" w:color="auto"/>
            <w:right w:val="none" w:sz="0" w:space="0" w:color="auto"/>
          </w:divBdr>
        </w:div>
        <w:div w:id="1553612801">
          <w:marLeft w:val="0"/>
          <w:marRight w:val="0"/>
          <w:marTop w:val="0"/>
          <w:marBottom w:val="0"/>
          <w:divBdr>
            <w:top w:val="none" w:sz="0" w:space="0" w:color="auto"/>
            <w:left w:val="none" w:sz="0" w:space="0" w:color="auto"/>
            <w:bottom w:val="none" w:sz="0" w:space="0" w:color="auto"/>
            <w:right w:val="none" w:sz="0" w:space="0" w:color="auto"/>
          </w:divBdr>
        </w:div>
        <w:div w:id="19553533">
          <w:marLeft w:val="0"/>
          <w:marRight w:val="0"/>
          <w:marTop w:val="0"/>
          <w:marBottom w:val="0"/>
          <w:divBdr>
            <w:top w:val="none" w:sz="0" w:space="0" w:color="auto"/>
            <w:left w:val="none" w:sz="0" w:space="0" w:color="auto"/>
            <w:bottom w:val="none" w:sz="0" w:space="0" w:color="auto"/>
            <w:right w:val="none" w:sz="0" w:space="0" w:color="auto"/>
          </w:divBdr>
        </w:div>
        <w:div w:id="2005279807">
          <w:marLeft w:val="0"/>
          <w:marRight w:val="0"/>
          <w:marTop w:val="0"/>
          <w:marBottom w:val="0"/>
          <w:divBdr>
            <w:top w:val="none" w:sz="0" w:space="0" w:color="auto"/>
            <w:left w:val="none" w:sz="0" w:space="0" w:color="auto"/>
            <w:bottom w:val="none" w:sz="0" w:space="0" w:color="auto"/>
            <w:right w:val="none" w:sz="0" w:space="0" w:color="auto"/>
          </w:divBdr>
        </w:div>
        <w:div w:id="148328977">
          <w:marLeft w:val="0"/>
          <w:marRight w:val="0"/>
          <w:marTop w:val="0"/>
          <w:marBottom w:val="0"/>
          <w:divBdr>
            <w:top w:val="none" w:sz="0" w:space="0" w:color="auto"/>
            <w:left w:val="none" w:sz="0" w:space="0" w:color="auto"/>
            <w:bottom w:val="none" w:sz="0" w:space="0" w:color="auto"/>
            <w:right w:val="none" w:sz="0" w:space="0" w:color="auto"/>
          </w:divBdr>
        </w:div>
        <w:div w:id="4675018">
          <w:marLeft w:val="0"/>
          <w:marRight w:val="0"/>
          <w:marTop w:val="0"/>
          <w:marBottom w:val="0"/>
          <w:divBdr>
            <w:top w:val="none" w:sz="0" w:space="0" w:color="auto"/>
            <w:left w:val="none" w:sz="0" w:space="0" w:color="auto"/>
            <w:bottom w:val="none" w:sz="0" w:space="0" w:color="auto"/>
            <w:right w:val="none" w:sz="0" w:space="0" w:color="auto"/>
          </w:divBdr>
        </w:div>
        <w:div w:id="1143161422">
          <w:marLeft w:val="0"/>
          <w:marRight w:val="0"/>
          <w:marTop w:val="0"/>
          <w:marBottom w:val="0"/>
          <w:divBdr>
            <w:top w:val="none" w:sz="0" w:space="0" w:color="auto"/>
            <w:left w:val="none" w:sz="0" w:space="0" w:color="auto"/>
            <w:bottom w:val="none" w:sz="0" w:space="0" w:color="auto"/>
            <w:right w:val="none" w:sz="0" w:space="0" w:color="auto"/>
          </w:divBdr>
        </w:div>
        <w:div w:id="1432124029">
          <w:marLeft w:val="0"/>
          <w:marRight w:val="0"/>
          <w:marTop w:val="0"/>
          <w:marBottom w:val="0"/>
          <w:divBdr>
            <w:top w:val="none" w:sz="0" w:space="0" w:color="auto"/>
            <w:left w:val="none" w:sz="0" w:space="0" w:color="auto"/>
            <w:bottom w:val="none" w:sz="0" w:space="0" w:color="auto"/>
            <w:right w:val="none" w:sz="0" w:space="0" w:color="auto"/>
          </w:divBdr>
        </w:div>
        <w:div w:id="1246913495">
          <w:marLeft w:val="0"/>
          <w:marRight w:val="0"/>
          <w:marTop w:val="0"/>
          <w:marBottom w:val="0"/>
          <w:divBdr>
            <w:top w:val="none" w:sz="0" w:space="0" w:color="auto"/>
            <w:left w:val="none" w:sz="0" w:space="0" w:color="auto"/>
            <w:bottom w:val="none" w:sz="0" w:space="0" w:color="auto"/>
            <w:right w:val="none" w:sz="0" w:space="0" w:color="auto"/>
          </w:divBdr>
        </w:div>
        <w:div w:id="1489252908">
          <w:marLeft w:val="0"/>
          <w:marRight w:val="0"/>
          <w:marTop w:val="0"/>
          <w:marBottom w:val="0"/>
          <w:divBdr>
            <w:top w:val="none" w:sz="0" w:space="0" w:color="auto"/>
            <w:left w:val="none" w:sz="0" w:space="0" w:color="auto"/>
            <w:bottom w:val="none" w:sz="0" w:space="0" w:color="auto"/>
            <w:right w:val="none" w:sz="0" w:space="0" w:color="auto"/>
          </w:divBdr>
        </w:div>
        <w:div w:id="1328942317">
          <w:marLeft w:val="0"/>
          <w:marRight w:val="0"/>
          <w:marTop w:val="0"/>
          <w:marBottom w:val="0"/>
          <w:divBdr>
            <w:top w:val="none" w:sz="0" w:space="0" w:color="auto"/>
            <w:left w:val="none" w:sz="0" w:space="0" w:color="auto"/>
            <w:bottom w:val="none" w:sz="0" w:space="0" w:color="auto"/>
            <w:right w:val="none" w:sz="0" w:space="0" w:color="auto"/>
          </w:divBdr>
        </w:div>
        <w:div w:id="2078281302">
          <w:marLeft w:val="0"/>
          <w:marRight w:val="0"/>
          <w:marTop w:val="0"/>
          <w:marBottom w:val="0"/>
          <w:divBdr>
            <w:top w:val="none" w:sz="0" w:space="0" w:color="auto"/>
            <w:left w:val="none" w:sz="0" w:space="0" w:color="auto"/>
            <w:bottom w:val="none" w:sz="0" w:space="0" w:color="auto"/>
            <w:right w:val="none" w:sz="0" w:space="0" w:color="auto"/>
          </w:divBdr>
        </w:div>
        <w:div w:id="283969240">
          <w:marLeft w:val="0"/>
          <w:marRight w:val="0"/>
          <w:marTop w:val="0"/>
          <w:marBottom w:val="0"/>
          <w:divBdr>
            <w:top w:val="none" w:sz="0" w:space="0" w:color="auto"/>
            <w:left w:val="none" w:sz="0" w:space="0" w:color="auto"/>
            <w:bottom w:val="none" w:sz="0" w:space="0" w:color="auto"/>
            <w:right w:val="none" w:sz="0" w:space="0" w:color="auto"/>
          </w:divBdr>
        </w:div>
        <w:div w:id="408692558">
          <w:marLeft w:val="0"/>
          <w:marRight w:val="0"/>
          <w:marTop w:val="0"/>
          <w:marBottom w:val="0"/>
          <w:divBdr>
            <w:top w:val="none" w:sz="0" w:space="0" w:color="auto"/>
            <w:left w:val="none" w:sz="0" w:space="0" w:color="auto"/>
            <w:bottom w:val="none" w:sz="0" w:space="0" w:color="auto"/>
            <w:right w:val="none" w:sz="0" w:space="0" w:color="auto"/>
          </w:divBdr>
        </w:div>
        <w:div w:id="1801653091">
          <w:marLeft w:val="0"/>
          <w:marRight w:val="0"/>
          <w:marTop w:val="0"/>
          <w:marBottom w:val="0"/>
          <w:divBdr>
            <w:top w:val="none" w:sz="0" w:space="0" w:color="auto"/>
            <w:left w:val="none" w:sz="0" w:space="0" w:color="auto"/>
            <w:bottom w:val="none" w:sz="0" w:space="0" w:color="auto"/>
            <w:right w:val="none" w:sz="0" w:space="0" w:color="auto"/>
          </w:divBdr>
        </w:div>
        <w:div w:id="1296566844">
          <w:marLeft w:val="0"/>
          <w:marRight w:val="0"/>
          <w:marTop w:val="0"/>
          <w:marBottom w:val="0"/>
          <w:divBdr>
            <w:top w:val="none" w:sz="0" w:space="0" w:color="auto"/>
            <w:left w:val="none" w:sz="0" w:space="0" w:color="auto"/>
            <w:bottom w:val="none" w:sz="0" w:space="0" w:color="auto"/>
            <w:right w:val="none" w:sz="0" w:space="0" w:color="auto"/>
          </w:divBdr>
        </w:div>
        <w:div w:id="782918028">
          <w:marLeft w:val="0"/>
          <w:marRight w:val="0"/>
          <w:marTop w:val="0"/>
          <w:marBottom w:val="0"/>
          <w:divBdr>
            <w:top w:val="none" w:sz="0" w:space="0" w:color="auto"/>
            <w:left w:val="none" w:sz="0" w:space="0" w:color="auto"/>
            <w:bottom w:val="none" w:sz="0" w:space="0" w:color="auto"/>
            <w:right w:val="none" w:sz="0" w:space="0" w:color="auto"/>
          </w:divBdr>
        </w:div>
        <w:div w:id="1532065618">
          <w:marLeft w:val="0"/>
          <w:marRight w:val="0"/>
          <w:marTop w:val="0"/>
          <w:marBottom w:val="0"/>
          <w:divBdr>
            <w:top w:val="none" w:sz="0" w:space="0" w:color="auto"/>
            <w:left w:val="none" w:sz="0" w:space="0" w:color="auto"/>
            <w:bottom w:val="none" w:sz="0" w:space="0" w:color="auto"/>
            <w:right w:val="none" w:sz="0" w:space="0" w:color="auto"/>
          </w:divBdr>
        </w:div>
        <w:div w:id="784078957">
          <w:marLeft w:val="0"/>
          <w:marRight w:val="0"/>
          <w:marTop w:val="0"/>
          <w:marBottom w:val="0"/>
          <w:divBdr>
            <w:top w:val="none" w:sz="0" w:space="0" w:color="auto"/>
            <w:left w:val="none" w:sz="0" w:space="0" w:color="auto"/>
            <w:bottom w:val="none" w:sz="0" w:space="0" w:color="auto"/>
            <w:right w:val="none" w:sz="0" w:space="0" w:color="auto"/>
          </w:divBdr>
        </w:div>
        <w:div w:id="633558009">
          <w:marLeft w:val="0"/>
          <w:marRight w:val="0"/>
          <w:marTop w:val="0"/>
          <w:marBottom w:val="0"/>
          <w:divBdr>
            <w:top w:val="none" w:sz="0" w:space="0" w:color="auto"/>
            <w:left w:val="none" w:sz="0" w:space="0" w:color="auto"/>
            <w:bottom w:val="none" w:sz="0" w:space="0" w:color="auto"/>
            <w:right w:val="none" w:sz="0" w:space="0" w:color="auto"/>
          </w:divBdr>
        </w:div>
        <w:div w:id="516313875">
          <w:marLeft w:val="0"/>
          <w:marRight w:val="0"/>
          <w:marTop w:val="0"/>
          <w:marBottom w:val="0"/>
          <w:divBdr>
            <w:top w:val="none" w:sz="0" w:space="0" w:color="auto"/>
            <w:left w:val="none" w:sz="0" w:space="0" w:color="auto"/>
            <w:bottom w:val="none" w:sz="0" w:space="0" w:color="auto"/>
            <w:right w:val="none" w:sz="0" w:space="0" w:color="auto"/>
          </w:divBdr>
        </w:div>
        <w:div w:id="386996851">
          <w:marLeft w:val="0"/>
          <w:marRight w:val="0"/>
          <w:marTop w:val="0"/>
          <w:marBottom w:val="0"/>
          <w:divBdr>
            <w:top w:val="none" w:sz="0" w:space="0" w:color="auto"/>
            <w:left w:val="none" w:sz="0" w:space="0" w:color="auto"/>
            <w:bottom w:val="none" w:sz="0" w:space="0" w:color="auto"/>
            <w:right w:val="none" w:sz="0" w:space="0" w:color="auto"/>
          </w:divBdr>
        </w:div>
        <w:div w:id="747843875">
          <w:marLeft w:val="0"/>
          <w:marRight w:val="0"/>
          <w:marTop w:val="0"/>
          <w:marBottom w:val="0"/>
          <w:divBdr>
            <w:top w:val="none" w:sz="0" w:space="0" w:color="auto"/>
            <w:left w:val="none" w:sz="0" w:space="0" w:color="auto"/>
            <w:bottom w:val="none" w:sz="0" w:space="0" w:color="auto"/>
            <w:right w:val="none" w:sz="0" w:space="0" w:color="auto"/>
          </w:divBdr>
        </w:div>
        <w:div w:id="664162180">
          <w:marLeft w:val="0"/>
          <w:marRight w:val="0"/>
          <w:marTop w:val="0"/>
          <w:marBottom w:val="0"/>
          <w:divBdr>
            <w:top w:val="none" w:sz="0" w:space="0" w:color="auto"/>
            <w:left w:val="none" w:sz="0" w:space="0" w:color="auto"/>
            <w:bottom w:val="none" w:sz="0" w:space="0" w:color="auto"/>
            <w:right w:val="none" w:sz="0" w:space="0" w:color="auto"/>
          </w:divBdr>
        </w:div>
        <w:div w:id="597720193">
          <w:marLeft w:val="0"/>
          <w:marRight w:val="0"/>
          <w:marTop w:val="0"/>
          <w:marBottom w:val="0"/>
          <w:divBdr>
            <w:top w:val="none" w:sz="0" w:space="0" w:color="auto"/>
            <w:left w:val="none" w:sz="0" w:space="0" w:color="auto"/>
            <w:bottom w:val="none" w:sz="0" w:space="0" w:color="auto"/>
            <w:right w:val="none" w:sz="0" w:space="0" w:color="auto"/>
          </w:divBdr>
        </w:div>
        <w:div w:id="264729037">
          <w:marLeft w:val="0"/>
          <w:marRight w:val="0"/>
          <w:marTop w:val="0"/>
          <w:marBottom w:val="0"/>
          <w:divBdr>
            <w:top w:val="none" w:sz="0" w:space="0" w:color="auto"/>
            <w:left w:val="none" w:sz="0" w:space="0" w:color="auto"/>
            <w:bottom w:val="none" w:sz="0" w:space="0" w:color="auto"/>
            <w:right w:val="none" w:sz="0" w:space="0" w:color="auto"/>
          </w:divBdr>
        </w:div>
        <w:div w:id="1951550446">
          <w:marLeft w:val="0"/>
          <w:marRight w:val="0"/>
          <w:marTop w:val="0"/>
          <w:marBottom w:val="0"/>
          <w:divBdr>
            <w:top w:val="none" w:sz="0" w:space="0" w:color="auto"/>
            <w:left w:val="none" w:sz="0" w:space="0" w:color="auto"/>
            <w:bottom w:val="none" w:sz="0" w:space="0" w:color="auto"/>
            <w:right w:val="none" w:sz="0" w:space="0" w:color="auto"/>
          </w:divBdr>
        </w:div>
        <w:div w:id="317466870">
          <w:marLeft w:val="0"/>
          <w:marRight w:val="0"/>
          <w:marTop w:val="0"/>
          <w:marBottom w:val="0"/>
          <w:divBdr>
            <w:top w:val="none" w:sz="0" w:space="0" w:color="auto"/>
            <w:left w:val="none" w:sz="0" w:space="0" w:color="auto"/>
            <w:bottom w:val="none" w:sz="0" w:space="0" w:color="auto"/>
            <w:right w:val="none" w:sz="0" w:space="0" w:color="auto"/>
          </w:divBdr>
        </w:div>
        <w:div w:id="134833571">
          <w:marLeft w:val="0"/>
          <w:marRight w:val="0"/>
          <w:marTop w:val="0"/>
          <w:marBottom w:val="0"/>
          <w:divBdr>
            <w:top w:val="none" w:sz="0" w:space="0" w:color="auto"/>
            <w:left w:val="none" w:sz="0" w:space="0" w:color="auto"/>
            <w:bottom w:val="none" w:sz="0" w:space="0" w:color="auto"/>
            <w:right w:val="none" w:sz="0" w:space="0" w:color="auto"/>
          </w:divBdr>
        </w:div>
        <w:div w:id="1445222552">
          <w:marLeft w:val="0"/>
          <w:marRight w:val="0"/>
          <w:marTop w:val="0"/>
          <w:marBottom w:val="0"/>
          <w:divBdr>
            <w:top w:val="none" w:sz="0" w:space="0" w:color="auto"/>
            <w:left w:val="none" w:sz="0" w:space="0" w:color="auto"/>
            <w:bottom w:val="none" w:sz="0" w:space="0" w:color="auto"/>
            <w:right w:val="none" w:sz="0" w:space="0" w:color="auto"/>
          </w:divBdr>
        </w:div>
        <w:div w:id="1427456614">
          <w:marLeft w:val="0"/>
          <w:marRight w:val="0"/>
          <w:marTop w:val="0"/>
          <w:marBottom w:val="0"/>
          <w:divBdr>
            <w:top w:val="none" w:sz="0" w:space="0" w:color="auto"/>
            <w:left w:val="none" w:sz="0" w:space="0" w:color="auto"/>
            <w:bottom w:val="none" w:sz="0" w:space="0" w:color="auto"/>
            <w:right w:val="none" w:sz="0" w:space="0" w:color="auto"/>
          </w:divBdr>
        </w:div>
        <w:div w:id="1586914056">
          <w:marLeft w:val="0"/>
          <w:marRight w:val="0"/>
          <w:marTop w:val="0"/>
          <w:marBottom w:val="0"/>
          <w:divBdr>
            <w:top w:val="none" w:sz="0" w:space="0" w:color="auto"/>
            <w:left w:val="none" w:sz="0" w:space="0" w:color="auto"/>
            <w:bottom w:val="none" w:sz="0" w:space="0" w:color="auto"/>
            <w:right w:val="none" w:sz="0" w:space="0" w:color="auto"/>
          </w:divBdr>
        </w:div>
        <w:div w:id="1181889760">
          <w:marLeft w:val="0"/>
          <w:marRight w:val="0"/>
          <w:marTop w:val="0"/>
          <w:marBottom w:val="0"/>
          <w:divBdr>
            <w:top w:val="none" w:sz="0" w:space="0" w:color="auto"/>
            <w:left w:val="none" w:sz="0" w:space="0" w:color="auto"/>
            <w:bottom w:val="none" w:sz="0" w:space="0" w:color="auto"/>
            <w:right w:val="none" w:sz="0" w:space="0" w:color="auto"/>
          </w:divBdr>
        </w:div>
        <w:div w:id="436682943">
          <w:marLeft w:val="0"/>
          <w:marRight w:val="0"/>
          <w:marTop w:val="0"/>
          <w:marBottom w:val="0"/>
          <w:divBdr>
            <w:top w:val="none" w:sz="0" w:space="0" w:color="auto"/>
            <w:left w:val="none" w:sz="0" w:space="0" w:color="auto"/>
            <w:bottom w:val="none" w:sz="0" w:space="0" w:color="auto"/>
            <w:right w:val="none" w:sz="0" w:space="0" w:color="auto"/>
          </w:divBdr>
        </w:div>
        <w:div w:id="135034058">
          <w:marLeft w:val="0"/>
          <w:marRight w:val="0"/>
          <w:marTop w:val="0"/>
          <w:marBottom w:val="0"/>
          <w:divBdr>
            <w:top w:val="none" w:sz="0" w:space="0" w:color="auto"/>
            <w:left w:val="none" w:sz="0" w:space="0" w:color="auto"/>
            <w:bottom w:val="none" w:sz="0" w:space="0" w:color="auto"/>
            <w:right w:val="none" w:sz="0" w:space="0" w:color="auto"/>
          </w:divBdr>
        </w:div>
        <w:div w:id="276103888">
          <w:marLeft w:val="0"/>
          <w:marRight w:val="0"/>
          <w:marTop w:val="0"/>
          <w:marBottom w:val="0"/>
          <w:divBdr>
            <w:top w:val="none" w:sz="0" w:space="0" w:color="auto"/>
            <w:left w:val="none" w:sz="0" w:space="0" w:color="auto"/>
            <w:bottom w:val="none" w:sz="0" w:space="0" w:color="auto"/>
            <w:right w:val="none" w:sz="0" w:space="0" w:color="auto"/>
          </w:divBdr>
        </w:div>
        <w:div w:id="2037460236">
          <w:marLeft w:val="0"/>
          <w:marRight w:val="0"/>
          <w:marTop w:val="0"/>
          <w:marBottom w:val="0"/>
          <w:divBdr>
            <w:top w:val="none" w:sz="0" w:space="0" w:color="auto"/>
            <w:left w:val="none" w:sz="0" w:space="0" w:color="auto"/>
            <w:bottom w:val="none" w:sz="0" w:space="0" w:color="auto"/>
            <w:right w:val="none" w:sz="0" w:space="0" w:color="auto"/>
          </w:divBdr>
        </w:div>
        <w:div w:id="1143738944">
          <w:marLeft w:val="0"/>
          <w:marRight w:val="0"/>
          <w:marTop w:val="0"/>
          <w:marBottom w:val="0"/>
          <w:divBdr>
            <w:top w:val="none" w:sz="0" w:space="0" w:color="auto"/>
            <w:left w:val="none" w:sz="0" w:space="0" w:color="auto"/>
            <w:bottom w:val="none" w:sz="0" w:space="0" w:color="auto"/>
            <w:right w:val="none" w:sz="0" w:space="0" w:color="auto"/>
          </w:divBdr>
        </w:div>
        <w:div w:id="712533561">
          <w:marLeft w:val="0"/>
          <w:marRight w:val="0"/>
          <w:marTop w:val="0"/>
          <w:marBottom w:val="0"/>
          <w:divBdr>
            <w:top w:val="none" w:sz="0" w:space="0" w:color="auto"/>
            <w:left w:val="none" w:sz="0" w:space="0" w:color="auto"/>
            <w:bottom w:val="none" w:sz="0" w:space="0" w:color="auto"/>
            <w:right w:val="none" w:sz="0" w:space="0" w:color="auto"/>
          </w:divBdr>
        </w:div>
        <w:div w:id="817260249">
          <w:marLeft w:val="0"/>
          <w:marRight w:val="0"/>
          <w:marTop w:val="0"/>
          <w:marBottom w:val="0"/>
          <w:divBdr>
            <w:top w:val="none" w:sz="0" w:space="0" w:color="auto"/>
            <w:left w:val="none" w:sz="0" w:space="0" w:color="auto"/>
            <w:bottom w:val="none" w:sz="0" w:space="0" w:color="auto"/>
            <w:right w:val="none" w:sz="0" w:space="0" w:color="auto"/>
          </w:divBdr>
        </w:div>
        <w:div w:id="1036078317">
          <w:marLeft w:val="0"/>
          <w:marRight w:val="0"/>
          <w:marTop w:val="0"/>
          <w:marBottom w:val="0"/>
          <w:divBdr>
            <w:top w:val="none" w:sz="0" w:space="0" w:color="auto"/>
            <w:left w:val="none" w:sz="0" w:space="0" w:color="auto"/>
            <w:bottom w:val="none" w:sz="0" w:space="0" w:color="auto"/>
            <w:right w:val="none" w:sz="0" w:space="0" w:color="auto"/>
          </w:divBdr>
        </w:div>
        <w:div w:id="895705527">
          <w:marLeft w:val="0"/>
          <w:marRight w:val="0"/>
          <w:marTop w:val="0"/>
          <w:marBottom w:val="0"/>
          <w:divBdr>
            <w:top w:val="none" w:sz="0" w:space="0" w:color="auto"/>
            <w:left w:val="none" w:sz="0" w:space="0" w:color="auto"/>
            <w:bottom w:val="none" w:sz="0" w:space="0" w:color="auto"/>
            <w:right w:val="none" w:sz="0" w:space="0" w:color="auto"/>
          </w:divBdr>
        </w:div>
        <w:div w:id="1349143027">
          <w:marLeft w:val="0"/>
          <w:marRight w:val="0"/>
          <w:marTop w:val="0"/>
          <w:marBottom w:val="0"/>
          <w:divBdr>
            <w:top w:val="none" w:sz="0" w:space="0" w:color="auto"/>
            <w:left w:val="none" w:sz="0" w:space="0" w:color="auto"/>
            <w:bottom w:val="none" w:sz="0" w:space="0" w:color="auto"/>
            <w:right w:val="none" w:sz="0" w:space="0" w:color="auto"/>
          </w:divBdr>
        </w:div>
        <w:div w:id="281425424">
          <w:marLeft w:val="0"/>
          <w:marRight w:val="0"/>
          <w:marTop w:val="0"/>
          <w:marBottom w:val="0"/>
          <w:divBdr>
            <w:top w:val="none" w:sz="0" w:space="0" w:color="auto"/>
            <w:left w:val="none" w:sz="0" w:space="0" w:color="auto"/>
            <w:bottom w:val="none" w:sz="0" w:space="0" w:color="auto"/>
            <w:right w:val="none" w:sz="0" w:space="0" w:color="auto"/>
          </w:divBdr>
        </w:div>
        <w:div w:id="403375246">
          <w:marLeft w:val="0"/>
          <w:marRight w:val="0"/>
          <w:marTop w:val="0"/>
          <w:marBottom w:val="0"/>
          <w:divBdr>
            <w:top w:val="none" w:sz="0" w:space="0" w:color="auto"/>
            <w:left w:val="none" w:sz="0" w:space="0" w:color="auto"/>
            <w:bottom w:val="none" w:sz="0" w:space="0" w:color="auto"/>
            <w:right w:val="none" w:sz="0" w:space="0" w:color="auto"/>
          </w:divBdr>
        </w:div>
        <w:div w:id="1410344032">
          <w:marLeft w:val="0"/>
          <w:marRight w:val="0"/>
          <w:marTop w:val="0"/>
          <w:marBottom w:val="0"/>
          <w:divBdr>
            <w:top w:val="none" w:sz="0" w:space="0" w:color="auto"/>
            <w:left w:val="none" w:sz="0" w:space="0" w:color="auto"/>
            <w:bottom w:val="none" w:sz="0" w:space="0" w:color="auto"/>
            <w:right w:val="none" w:sz="0" w:space="0" w:color="auto"/>
          </w:divBdr>
        </w:div>
        <w:div w:id="60100834">
          <w:marLeft w:val="0"/>
          <w:marRight w:val="0"/>
          <w:marTop w:val="0"/>
          <w:marBottom w:val="0"/>
          <w:divBdr>
            <w:top w:val="none" w:sz="0" w:space="0" w:color="auto"/>
            <w:left w:val="none" w:sz="0" w:space="0" w:color="auto"/>
            <w:bottom w:val="none" w:sz="0" w:space="0" w:color="auto"/>
            <w:right w:val="none" w:sz="0" w:space="0" w:color="auto"/>
          </w:divBdr>
        </w:div>
        <w:div w:id="1057438015">
          <w:marLeft w:val="0"/>
          <w:marRight w:val="0"/>
          <w:marTop w:val="0"/>
          <w:marBottom w:val="0"/>
          <w:divBdr>
            <w:top w:val="none" w:sz="0" w:space="0" w:color="auto"/>
            <w:left w:val="none" w:sz="0" w:space="0" w:color="auto"/>
            <w:bottom w:val="none" w:sz="0" w:space="0" w:color="auto"/>
            <w:right w:val="none" w:sz="0" w:space="0" w:color="auto"/>
          </w:divBdr>
        </w:div>
        <w:div w:id="956788989">
          <w:marLeft w:val="0"/>
          <w:marRight w:val="0"/>
          <w:marTop w:val="0"/>
          <w:marBottom w:val="0"/>
          <w:divBdr>
            <w:top w:val="none" w:sz="0" w:space="0" w:color="auto"/>
            <w:left w:val="none" w:sz="0" w:space="0" w:color="auto"/>
            <w:bottom w:val="none" w:sz="0" w:space="0" w:color="auto"/>
            <w:right w:val="none" w:sz="0" w:space="0" w:color="auto"/>
          </w:divBdr>
        </w:div>
        <w:div w:id="943730055">
          <w:marLeft w:val="0"/>
          <w:marRight w:val="0"/>
          <w:marTop w:val="0"/>
          <w:marBottom w:val="0"/>
          <w:divBdr>
            <w:top w:val="none" w:sz="0" w:space="0" w:color="auto"/>
            <w:left w:val="none" w:sz="0" w:space="0" w:color="auto"/>
            <w:bottom w:val="none" w:sz="0" w:space="0" w:color="auto"/>
            <w:right w:val="none" w:sz="0" w:space="0" w:color="auto"/>
          </w:divBdr>
        </w:div>
        <w:div w:id="622924436">
          <w:marLeft w:val="0"/>
          <w:marRight w:val="0"/>
          <w:marTop w:val="0"/>
          <w:marBottom w:val="0"/>
          <w:divBdr>
            <w:top w:val="none" w:sz="0" w:space="0" w:color="auto"/>
            <w:left w:val="none" w:sz="0" w:space="0" w:color="auto"/>
            <w:bottom w:val="none" w:sz="0" w:space="0" w:color="auto"/>
            <w:right w:val="none" w:sz="0" w:space="0" w:color="auto"/>
          </w:divBdr>
        </w:div>
        <w:div w:id="1278636107">
          <w:marLeft w:val="0"/>
          <w:marRight w:val="0"/>
          <w:marTop w:val="0"/>
          <w:marBottom w:val="0"/>
          <w:divBdr>
            <w:top w:val="none" w:sz="0" w:space="0" w:color="auto"/>
            <w:left w:val="none" w:sz="0" w:space="0" w:color="auto"/>
            <w:bottom w:val="none" w:sz="0" w:space="0" w:color="auto"/>
            <w:right w:val="none" w:sz="0" w:space="0" w:color="auto"/>
          </w:divBdr>
        </w:div>
        <w:div w:id="546575625">
          <w:marLeft w:val="0"/>
          <w:marRight w:val="0"/>
          <w:marTop w:val="0"/>
          <w:marBottom w:val="0"/>
          <w:divBdr>
            <w:top w:val="none" w:sz="0" w:space="0" w:color="auto"/>
            <w:left w:val="none" w:sz="0" w:space="0" w:color="auto"/>
            <w:bottom w:val="none" w:sz="0" w:space="0" w:color="auto"/>
            <w:right w:val="none" w:sz="0" w:space="0" w:color="auto"/>
          </w:divBdr>
        </w:div>
        <w:div w:id="11540655">
          <w:marLeft w:val="0"/>
          <w:marRight w:val="0"/>
          <w:marTop w:val="0"/>
          <w:marBottom w:val="0"/>
          <w:divBdr>
            <w:top w:val="none" w:sz="0" w:space="0" w:color="auto"/>
            <w:left w:val="none" w:sz="0" w:space="0" w:color="auto"/>
            <w:bottom w:val="none" w:sz="0" w:space="0" w:color="auto"/>
            <w:right w:val="none" w:sz="0" w:space="0" w:color="auto"/>
          </w:divBdr>
        </w:div>
        <w:div w:id="282003840">
          <w:marLeft w:val="0"/>
          <w:marRight w:val="0"/>
          <w:marTop w:val="0"/>
          <w:marBottom w:val="0"/>
          <w:divBdr>
            <w:top w:val="none" w:sz="0" w:space="0" w:color="auto"/>
            <w:left w:val="none" w:sz="0" w:space="0" w:color="auto"/>
            <w:bottom w:val="none" w:sz="0" w:space="0" w:color="auto"/>
            <w:right w:val="none" w:sz="0" w:space="0" w:color="auto"/>
          </w:divBdr>
        </w:div>
        <w:div w:id="151334126">
          <w:marLeft w:val="0"/>
          <w:marRight w:val="0"/>
          <w:marTop w:val="0"/>
          <w:marBottom w:val="0"/>
          <w:divBdr>
            <w:top w:val="none" w:sz="0" w:space="0" w:color="auto"/>
            <w:left w:val="none" w:sz="0" w:space="0" w:color="auto"/>
            <w:bottom w:val="none" w:sz="0" w:space="0" w:color="auto"/>
            <w:right w:val="none" w:sz="0" w:space="0" w:color="auto"/>
          </w:divBdr>
        </w:div>
        <w:div w:id="920215919">
          <w:marLeft w:val="0"/>
          <w:marRight w:val="0"/>
          <w:marTop w:val="0"/>
          <w:marBottom w:val="0"/>
          <w:divBdr>
            <w:top w:val="none" w:sz="0" w:space="0" w:color="auto"/>
            <w:left w:val="none" w:sz="0" w:space="0" w:color="auto"/>
            <w:bottom w:val="none" w:sz="0" w:space="0" w:color="auto"/>
            <w:right w:val="none" w:sz="0" w:space="0" w:color="auto"/>
          </w:divBdr>
        </w:div>
        <w:div w:id="2000379576">
          <w:marLeft w:val="0"/>
          <w:marRight w:val="0"/>
          <w:marTop w:val="0"/>
          <w:marBottom w:val="0"/>
          <w:divBdr>
            <w:top w:val="none" w:sz="0" w:space="0" w:color="auto"/>
            <w:left w:val="none" w:sz="0" w:space="0" w:color="auto"/>
            <w:bottom w:val="none" w:sz="0" w:space="0" w:color="auto"/>
            <w:right w:val="none" w:sz="0" w:space="0" w:color="auto"/>
          </w:divBdr>
        </w:div>
        <w:div w:id="1696419955">
          <w:marLeft w:val="0"/>
          <w:marRight w:val="0"/>
          <w:marTop w:val="0"/>
          <w:marBottom w:val="0"/>
          <w:divBdr>
            <w:top w:val="none" w:sz="0" w:space="0" w:color="auto"/>
            <w:left w:val="none" w:sz="0" w:space="0" w:color="auto"/>
            <w:bottom w:val="none" w:sz="0" w:space="0" w:color="auto"/>
            <w:right w:val="none" w:sz="0" w:space="0" w:color="auto"/>
          </w:divBdr>
        </w:div>
        <w:div w:id="1533415890">
          <w:marLeft w:val="0"/>
          <w:marRight w:val="0"/>
          <w:marTop w:val="0"/>
          <w:marBottom w:val="0"/>
          <w:divBdr>
            <w:top w:val="none" w:sz="0" w:space="0" w:color="auto"/>
            <w:left w:val="none" w:sz="0" w:space="0" w:color="auto"/>
            <w:bottom w:val="none" w:sz="0" w:space="0" w:color="auto"/>
            <w:right w:val="none" w:sz="0" w:space="0" w:color="auto"/>
          </w:divBdr>
        </w:div>
        <w:div w:id="753355882">
          <w:marLeft w:val="0"/>
          <w:marRight w:val="0"/>
          <w:marTop w:val="0"/>
          <w:marBottom w:val="0"/>
          <w:divBdr>
            <w:top w:val="none" w:sz="0" w:space="0" w:color="auto"/>
            <w:left w:val="none" w:sz="0" w:space="0" w:color="auto"/>
            <w:bottom w:val="none" w:sz="0" w:space="0" w:color="auto"/>
            <w:right w:val="none" w:sz="0" w:space="0" w:color="auto"/>
          </w:divBdr>
        </w:div>
        <w:div w:id="339164131">
          <w:marLeft w:val="0"/>
          <w:marRight w:val="0"/>
          <w:marTop w:val="0"/>
          <w:marBottom w:val="0"/>
          <w:divBdr>
            <w:top w:val="none" w:sz="0" w:space="0" w:color="auto"/>
            <w:left w:val="none" w:sz="0" w:space="0" w:color="auto"/>
            <w:bottom w:val="none" w:sz="0" w:space="0" w:color="auto"/>
            <w:right w:val="none" w:sz="0" w:space="0" w:color="auto"/>
          </w:divBdr>
        </w:div>
        <w:div w:id="170336415">
          <w:marLeft w:val="0"/>
          <w:marRight w:val="0"/>
          <w:marTop w:val="0"/>
          <w:marBottom w:val="0"/>
          <w:divBdr>
            <w:top w:val="none" w:sz="0" w:space="0" w:color="auto"/>
            <w:left w:val="none" w:sz="0" w:space="0" w:color="auto"/>
            <w:bottom w:val="none" w:sz="0" w:space="0" w:color="auto"/>
            <w:right w:val="none" w:sz="0" w:space="0" w:color="auto"/>
          </w:divBdr>
        </w:div>
        <w:div w:id="1936863869">
          <w:marLeft w:val="0"/>
          <w:marRight w:val="0"/>
          <w:marTop w:val="0"/>
          <w:marBottom w:val="0"/>
          <w:divBdr>
            <w:top w:val="none" w:sz="0" w:space="0" w:color="auto"/>
            <w:left w:val="none" w:sz="0" w:space="0" w:color="auto"/>
            <w:bottom w:val="none" w:sz="0" w:space="0" w:color="auto"/>
            <w:right w:val="none" w:sz="0" w:space="0" w:color="auto"/>
          </w:divBdr>
        </w:div>
        <w:div w:id="188228459">
          <w:marLeft w:val="0"/>
          <w:marRight w:val="0"/>
          <w:marTop w:val="0"/>
          <w:marBottom w:val="0"/>
          <w:divBdr>
            <w:top w:val="none" w:sz="0" w:space="0" w:color="auto"/>
            <w:left w:val="none" w:sz="0" w:space="0" w:color="auto"/>
            <w:bottom w:val="none" w:sz="0" w:space="0" w:color="auto"/>
            <w:right w:val="none" w:sz="0" w:space="0" w:color="auto"/>
          </w:divBdr>
        </w:div>
      </w:divsChild>
    </w:div>
    <w:div w:id="2069840381">
      <w:bodyDiv w:val="1"/>
      <w:marLeft w:val="0"/>
      <w:marRight w:val="0"/>
      <w:marTop w:val="0"/>
      <w:marBottom w:val="0"/>
      <w:divBdr>
        <w:top w:val="none" w:sz="0" w:space="0" w:color="auto"/>
        <w:left w:val="none" w:sz="0" w:space="0" w:color="auto"/>
        <w:bottom w:val="none" w:sz="0" w:space="0" w:color="auto"/>
        <w:right w:val="none" w:sz="0" w:space="0" w:color="auto"/>
      </w:divBdr>
      <w:divsChild>
        <w:div w:id="1496991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png"/><Relationship Id="rId11" Type="http://schemas.openxmlformats.org/officeDocument/2006/relationships/hyperlink" Target="https://cds.climate.copernicus.eu/cdsapp"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61" Type="http://schemas.openxmlformats.org/officeDocument/2006/relationships/image" Target="media/image46.png"/><Relationship Id="rId82" Type="http://schemas.microsoft.com/office/2011/relationships/people" Target="people.xml"/><Relationship Id="rId19" Type="http://schemas.openxmlformats.org/officeDocument/2006/relationships/image" Target="media/image4.png"/><Relationship Id="rId14" Type="http://schemas.openxmlformats.org/officeDocument/2006/relationships/hyperlink" Target="https://doi.org/10.1175/JCLI-D-17-0115.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doi.org/10.1002/joc.4422"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i.org/10.1002/joc.863"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cds.climate.copernicus.eu/cdsap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hyperlink" Target="https://doi.org/10.1016/j.atmosres.2019.104802" TargetMode="External"/><Relationship Id="rId18" Type="http://schemas.openxmlformats.org/officeDocument/2006/relationships/image" Target="media/image3.e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3DAD0A305E50D4F85DAF29B1C05344A" ma:contentTypeVersion="12" ma:contentTypeDescription="Create a new document." ma:contentTypeScope="" ma:versionID="a4e2c1bed515bd9645fb27f84ef05053">
  <xsd:schema xmlns:xsd="http://www.w3.org/2001/XMLSchema" xmlns:xs="http://www.w3.org/2001/XMLSchema" xmlns:p="http://schemas.microsoft.com/office/2006/metadata/properties" xmlns:ns3="fd6eb128-23df-4630-94c5-1ea2a157e56e" xmlns:ns4="fe009d24-d2db-4be4-ad64-2d944db3aa35" targetNamespace="http://schemas.microsoft.com/office/2006/metadata/properties" ma:root="true" ma:fieldsID="5bf0c22d0d272dd63fd38a98b5dc8b0b" ns3:_="" ns4:_="">
    <xsd:import namespace="fd6eb128-23df-4630-94c5-1ea2a157e56e"/>
    <xsd:import namespace="fe009d24-d2db-4be4-ad64-2d944db3aa35"/>
    <xsd:element name="properties">
      <xsd:complexType>
        <xsd:sequence>
          <xsd:element name="documentManagement">
            <xsd:complexType>
              <xsd:all>
                <xsd:element ref="ns3:SharedWithUsers" minOccurs="0"/>
                <xsd:element ref="ns3:SharingHintHash" minOccurs="0"/>
                <xsd:element ref="ns3:SharedWithDetails"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6eb128-23df-4630-94c5-1ea2a157e56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e009d24-d2db-4be4-ad64-2d944db3aa3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A158A-EBC7-4539-9731-E612009220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6eb128-23df-4630-94c5-1ea2a157e56e"/>
    <ds:schemaRef ds:uri="fe009d24-d2db-4be4-ad64-2d944db3aa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482D3F-5E59-4745-9A7F-D7C4D07243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657CB8-D724-43B7-8DBE-C231ED1FDF04}">
  <ds:schemaRefs>
    <ds:schemaRef ds:uri="http://schemas.microsoft.com/sharepoint/v3/contenttype/forms"/>
  </ds:schemaRefs>
</ds:datastoreItem>
</file>

<file path=customXml/itemProps4.xml><?xml version="1.0" encoding="utf-8"?>
<ds:datastoreItem xmlns:ds="http://schemas.openxmlformats.org/officeDocument/2006/customXml" ds:itemID="{20BCFE06-1269-4061-997B-C25A2F055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6312</TotalTime>
  <Pages>47</Pages>
  <Words>9599</Words>
  <Characters>54716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 David W</dc:creator>
  <cp:keywords/>
  <dc:description/>
  <cp:lastModifiedBy>Coe, David W</cp:lastModifiedBy>
  <cp:revision>27</cp:revision>
  <cp:lastPrinted>2020-06-02T18:47:00Z</cp:lastPrinted>
  <dcterms:created xsi:type="dcterms:W3CDTF">2020-11-30T18:46:00Z</dcterms:created>
  <dcterms:modified xsi:type="dcterms:W3CDTF">2020-12-14T21:06:00Z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0x010100B3DAD0A305E50D4F85DAF29B1C05344A</vt:lpwstr>
  </property>
</Properties>
</file>